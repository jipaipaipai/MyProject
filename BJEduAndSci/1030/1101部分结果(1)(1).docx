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Override PartName="/word/comments.xml" ContentType="application/vnd.openxmlformats-officedocument.wordprocessingml.comments+xml"/>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w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094285" w:rsidRPr="001076E3" w:rsidRDefault="00094285">
      <w:pPr>
        <w:pStyle w:val="a9"/>
        <w:ind w:left="420" w:firstLineChars="0" w:firstLine="0"/>
        <w:rPr>
          <w:rFonts w:ascii="FangSong" w:eastAsia="FangSong" w:hAnsi="FangSong"/>
        </w:rPr>
      </w:pPr>
    </w:p>
    <w:p w:rsidR="001076E3" w:rsidRDefault="001076E3" w:rsidP="00D748F9">
      <w:pPr>
        <w:jc w:val="center"/>
        <w:rPr>
          <w:rFonts w:ascii="FangSong" w:eastAsia="FangSong" w:hAnsi="FangSong"/>
          <w:sz w:val="40"/>
        </w:rPr>
      </w:pPr>
    </w:p>
    <w:p w:rsidR="00DA0E59" w:rsidRDefault="00C06507" w:rsidP="00D748F9">
      <w:pPr>
        <w:jc w:val="center"/>
        <w:rPr>
          <w:rFonts w:ascii="FangSong" w:eastAsia="FangSong" w:hAnsi="FangSong"/>
          <w:sz w:val="40"/>
        </w:rPr>
      </w:pPr>
      <w:r w:rsidRPr="001076E3">
        <w:rPr>
          <w:rFonts w:ascii="FangSong" w:eastAsia="FangSong" w:hAnsi="FangSong" w:hint="eastAsia"/>
          <w:sz w:val="40"/>
        </w:rPr>
        <w:t>北京市综合实践活动</w:t>
      </w:r>
      <w:r w:rsidR="000A6532">
        <w:rPr>
          <w:rFonts w:ascii="FangSong" w:eastAsia="FangSong" w:hAnsi="FangSong" w:hint="eastAsia"/>
          <w:sz w:val="40"/>
        </w:rPr>
        <w:t>学习单</w:t>
      </w:r>
      <w:r w:rsidRPr="001076E3">
        <w:rPr>
          <w:rFonts w:ascii="FangSong" w:eastAsia="FangSong" w:hAnsi="FangSong" w:hint="eastAsia"/>
          <w:sz w:val="40"/>
        </w:rPr>
        <w:t>数据分析</w:t>
      </w:r>
    </w:p>
    <w:p w:rsidR="00094285" w:rsidRDefault="00DA0E59" w:rsidP="00D748F9">
      <w:pPr>
        <w:jc w:val="center"/>
        <w:rPr>
          <w:rFonts w:ascii="FangSong" w:eastAsia="FangSong" w:hAnsi="FangSong"/>
          <w:sz w:val="40"/>
        </w:rPr>
      </w:pPr>
      <w:r>
        <w:rPr>
          <w:rFonts w:ascii="FangSong" w:eastAsia="FangSong" w:hAnsi="FangSong" w:hint="eastAsia"/>
          <w:sz w:val="40"/>
        </w:rPr>
        <w:t>阶段性</w:t>
      </w:r>
      <w:bookmarkStart w:id="0" w:name="_GoBack"/>
      <w:bookmarkEnd w:id="0"/>
      <w:r w:rsidR="00444C46">
        <w:rPr>
          <w:rFonts w:ascii="FangSong" w:eastAsia="FangSong" w:hAnsi="FangSong" w:hint="eastAsia"/>
          <w:sz w:val="40"/>
        </w:rPr>
        <w:t>结果</w:t>
      </w:r>
    </w:p>
    <w:p w:rsidR="001076E3" w:rsidRPr="001076E3" w:rsidRDefault="001076E3" w:rsidP="00D748F9">
      <w:pPr>
        <w:jc w:val="center"/>
        <w:rPr>
          <w:rFonts w:ascii="FangSong" w:eastAsia="FangSong" w:hAnsi="FangSong"/>
          <w:sz w:val="40"/>
        </w:rPr>
      </w:pPr>
    </w:p>
    <w:p w:rsidR="00094285" w:rsidRDefault="00094285">
      <w:pPr>
        <w:pStyle w:val="a9"/>
        <w:ind w:left="420" w:firstLineChars="0" w:firstLine="0"/>
        <w:rPr>
          <w:rFonts w:ascii="FangSong" w:eastAsia="FangSong" w:hAnsi="FangSong"/>
        </w:rPr>
      </w:pPr>
    </w:p>
    <w:p w:rsidR="001076E3" w:rsidRDefault="001076E3">
      <w:pPr>
        <w:pStyle w:val="a9"/>
        <w:ind w:left="420" w:firstLineChars="0" w:firstLine="0"/>
        <w:rPr>
          <w:rFonts w:ascii="FangSong" w:eastAsia="FangSong" w:hAnsi="FangSong"/>
        </w:rPr>
      </w:pPr>
    </w:p>
    <w:p w:rsidR="001076E3" w:rsidRDefault="001076E3">
      <w:pPr>
        <w:pStyle w:val="a9"/>
        <w:ind w:left="420" w:firstLineChars="0" w:firstLine="0"/>
        <w:rPr>
          <w:rFonts w:ascii="FangSong" w:eastAsia="FangSong" w:hAnsi="FangSong"/>
        </w:rPr>
      </w:pPr>
    </w:p>
    <w:p w:rsidR="001076E3" w:rsidRDefault="001076E3">
      <w:pPr>
        <w:pStyle w:val="a9"/>
        <w:ind w:left="420" w:firstLineChars="0" w:firstLine="0"/>
        <w:rPr>
          <w:rFonts w:ascii="FangSong" w:eastAsia="FangSong" w:hAnsi="FangSong"/>
        </w:rPr>
      </w:pPr>
    </w:p>
    <w:p w:rsidR="001076E3" w:rsidRDefault="001076E3">
      <w:pPr>
        <w:pStyle w:val="a9"/>
        <w:ind w:left="420" w:firstLineChars="0" w:firstLine="0"/>
        <w:rPr>
          <w:rFonts w:ascii="FangSong" w:eastAsia="FangSong" w:hAnsi="FangSong"/>
        </w:rPr>
      </w:pPr>
    </w:p>
    <w:p w:rsidR="001076E3" w:rsidRDefault="001076E3">
      <w:pPr>
        <w:pStyle w:val="a9"/>
        <w:ind w:left="420" w:firstLineChars="0" w:firstLine="0"/>
        <w:rPr>
          <w:rFonts w:ascii="FangSong" w:eastAsia="FangSong" w:hAnsi="FangSong"/>
        </w:rPr>
      </w:pPr>
    </w:p>
    <w:p w:rsidR="001076E3" w:rsidRDefault="001076E3">
      <w:pPr>
        <w:pStyle w:val="a9"/>
        <w:ind w:left="420" w:firstLineChars="0" w:firstLine="0"/>
        <w:rPr>
          <w:rFonts w:ascii="FangSong" w:eastAsia="FangSong" w:hAnsi="FangSong"/>
        </w:rPr>
      </w:pPr>
    </w:p>
    <w:p w:rsidR="001076E3" w:rsidRDefault="001076E3">
      <w:pPr>
        <w:pStyle w:val="a9"/>
        <w:ind w:left="420" w:firstLineChars="0" w:firstLine="0"/>
        <w:rPr>
          <w:rFonts w:ascii="FangSong" w:eastAsia="FangSong" w:hAnsi="FangSong"/>
        </w:rPr>
      </w:pPr>
    </w:p>
    <w:p w:rsidR="001076E3" w:rsidRDefault="001076E3">
      <w:pPr>
        <w:pStyle w:val="a9"/>
        <w:ind w:left="420" w:firstLineChars="0" w:firstLine="0"/>
        <w:rPr>
          <w:rFonts w:ascii="FangSong" w:eastAsia="FangSong" w:hAnsi="FangSong"/>
        </w:rPr>
      </w:pPr>
    </w:p>
    <w:p w:rsidR="001076E3" w:rsidRDefault="001076E3">
      <w:pPr>
        <w:pStyle w:val="a9"/>
        <w:ind w:left="420" w:firstLineChars="0" w:firstLine="0"/>
        <w:rPr>
          <w:rFonts w:ascii="FangSong" w:eastAsia="FangSong" w:hAnsi="FangSong"/>
        </w:rPr>
      </w:pPr>
    </w:p>
    <w:p w:rsidR="001076E3" w:rsidRDefault="001076E3">
      <w:pPr>
        <w:pStyle w:val="a9"/>
        <w:ind w:left="420" w:firstLineChars="0" w:firstLine="0"/>
        <w:rPr>
          <w:rFonts w:ascii="FangSong" w:eastAsia="FangSong" w:hAnsi="FangSong"/>
        </w:rPr>
      </w:pPr>
    </w:p>
    <w:p w:rsidR="001076E3" w:rsidRDefault="001076E3">
      <w:pPr>
        <w:pStyle w:val="a9"/>
        <w:ind w:left="420" w:firstLineChars="0" w:firstLine="0"/>
        <w:rPr>
          <w:rFonts w:ascii="FangSong" w:eastAsia="FangSong" w:hAnsi="FangSong"/>
        </w:rPr>
      </w:pPr>
    </w:p>
    <w:p w:rsidR="001076E3" w:rsidRDefault="001076E3">
      <w:pPr>
        <w:pStyle w:val="a9"/>
        <w:ind w:left="420" w:firstLineChars="0" w:firstLine="0"/>
        <w:rPr>
          <w:rFonts w:ascii="FangSong" w:eastAsia="FangSong" w:hAnsi="FangSong"/>
        </w:rPr>
      </w:pPr>
    </w:p>
    <w:p w:rsidR="001076E3" w:rsidRDefault="001076E3">
      <w:pPr>
        <w:pStyle w:val="a9"/>
        <w:ind w:left="420" w:firstLineChars="0" w:firstLine="0"/>
        <w:rPr>
          <w:rFonts w:ascii="FangSong" w:eastAsia="FangSong" w:hAnsi="FangSong"/>
        </w:rPr>
      </w:pPr>
    </w:p>
    <w:p w:rsidR="001076E3" w:rsidRDefault="001076E3">
      <w:pPr>
        <w:pStyle w:val="a9"/>
        <w:ind w:left="420" w:firstLineChars="0" w:firstLine="0"/>
        <w:rPr>
          <w:rFonts w:ascii="FangSong" w:eastAsia="FangSong" w:hAnsi="FangSong"/>
        </w:rPr>
      </w:pPr>
    </w:p>
    <w:p w:rsidR="001076E3" w:rsidRDefault="001076E3">
      <w:pPr>
        <w:pStyle w:val="a9"/>
        <w:ind w:left="420" w:firstLineChars="0" w:firstLine="0"/>
        <w:rPr>
          <w:rFonts w:ascii="FangSong" w:eastAsia="FangSong" w:hAnsi="FangSong"/>
        </w:rPr>
      </w:pPr>
    </w:p>
    <w:p w:rsidR="001076E3" w:rsidRDefault="001076E3">
      <w:pPr>
        <w:pStyle w:val="a9"/>
        <w:ind w:left="420" w:firstLineChars="0" w:firstLine="0"/>
        <w:rPr>
          <w:rFonts w:ascii="FangSong" w:eastAsia="FangSong" w:hAnsi="FangSong"/>
        </w:rPr>
      </w:pPr>
    </w:p>
    <w:p w:rsidR="00D5388D" w:rsidRDefault="00D5388D">
      <w:pPr>
        <w:pStyle w:val="a9"/>
        <w:ind w:left="420" w:firstLineChars="0" w:firstLine="0"/>
        <w:rPr>
          <w:rFonts w:ascii="FangSong" w:eastAsia="FangSong" w:hAnsi="FangSong"/>
        </w:rPr>
      </w:pPr>
    </w:p>
    <w:p w:rsidR="00D5388D" w:rsidRDefault="00D5388D">
      <w:pPr>
        <w:pStyle w:val="a9"/>
        <w:ind w:left="420" w:firstLineChars="0" w:firstLine="0"/>
        <w:rPr>
          <w:rFonts w:ascii="FangSong" w:eastAsia="FangSong" w:hAnsi="FangSong"/>
        </w:rPr>
      </w:pPr>
    </w:p>
    <w:p w:rsidR="00D5388D" w:rsidRDefault="00D5388D">
      <w:pPr>
        <w:pStyle w:val="a9"/>
        <w:ind w:left="420" w:firstLineChars="0" w:firstLine="0"/>
        <w:rPr>
          <w:rFonts w:ascii="FangSong" w:eastAsia="FangSong" w:hAnsi="FangSong"/>
        </w:rPr>
      </w:pPr>
    </w:p>
    <w:p w:rsidR="00D5388D" w:rsidRDefault="00D5388D">
      <w:pPr>
        <w:pStyle w:val="a9"/>
        <w:ind w:left="420" w:firstLineChars="0" w:firstLine="0"/>
        <w:rPr>
          <w:rFonts w:ascii="FangSong" w:eastAsia="FangSong" w:hAnsi="FangSong"/>
        </w:rPr>
      </w:pPr>
    </w:p>
    <w:p w:rsidR="00D5388D" w:rsidRDefault="00D5388D">
      <w:pPr>
        <w:pStyle w:val="a9"/>
        <w:ind w:left="420" w:firstLineChars="0" w:firstLine="0"/>
        <w:rPr>
          <w:rFonts w:ascii="FangSong" w:eastAsia="FangSong" w:hAnsi="FangSong"/>
        </w:rPr>
      </w:pPr>
    </w:p>
    <w:p w:rsidR="00D5388D" w:rsidRDefault="00D5388D">
      <w:pPr>
        <w:pStyle w:val="a9"/>
        <w:ind w:left="420" w:firstLineChars="0" w:firstLine="0"/>
        <w:rPr>
          <w:rFonts w:ascii="FangSong" w:eastAsia="FangSong" w:hAnsi="FangSong"/>
        </w:rPr>
      </w:pPr>
    </w:p>
    <w:p w:rsidR="001076E3" w:rsidRDefault="00D5388D">
      <w:pPr>
        <w:pStyle w:val="a9"/>
        <w:ind w:left="420" w:firstLineChars="0" w:firstLine="0"/>
        <w:rPr>
          <w:rFonts w:ascii="FangSong" w:eastAsia="FangSong" w:hAnsi="FangSong"/>
        </w:rPr>
      </w:pPr>
      <w:r>
        <w:rPr>
          <w:rFonts w:ascii="FangSong" w:eastAsia="FangSong" w:hAnsi="FangSong" w:hint="eastAsia"/>
        </w:rPr>
        <w:t>、</w:t>
      </w:r>
    </w:p>
    <w:p w:rsidR="00D5388D" w:rsidRDefault="00D5388D">
      <w:pPr>
        <w:pStyle w:val="a9"/>
        <w:ind w:left="420" w:firstLineChars="0" w:firstLine="0"/>
        <w:rPr>
          <w:rFonts w:ascii="FangSong" w:eastAsia="FangSong" w:hAnsi="FangSong"/>
        </w:rPr>
      </w:pPr>
    </w:p>
    <w:p w:rsidR="00D5388D" w:rsidRDefault="00D5388D">
      <w:pPr>
        <w:pStyle w:val="a9"/>
        <w:ind w:left="420" w:firstLineChars="0" w:firstLine="0"/>
        <w:rPr>
          <w:rFonts w:ascii="FangSong" w:eastAsia="FangSong" w:hAnsi="FangSong"/>
        </w:rPr>
      </w:pPr>
    </w:p>
    <w:p w:rsidR="00D5388D" w:rsidRDefault="00D5388D">
      <w:pPr>
        <w:pStyle w:val="a9"/>
        <w:ind w:left="420" w:firstLineChars="0" w:firstLine="0"/>
        <w:rPr>
          <w:rFonts w:ascii="FangSong" w:eastAsia="FangSong" w:hAnsi="FangSong"/>
        </w:rPr>
      </w:pPr>
    </w:p>
    <w:p w:rsidR="00D5388D" w:rsidRDefault="00D5388D">
      <w:pPr>
        <w:pStyle w:val="a9"/>
        <w:ind w:left="420" w:firstLineChars="0" w:firstLine="0"/>
        <w:rPr>
          <w:rFonts w:ascii="FangSong" w:eastAsia="FangSong" w:hAnsi="FangSong"/>
        </w:rPr>
      </w:pPr>
    </w:p>
    <w:p w:rsidR="001076E3" w:rsidRDefault="001076E3">
      <w:pPr>
        <w:pStyle w:val="a9"/>
        <w:ind w:left="420" w:firstLineChars="0" w:firstLine="0"/>
        <w:rPr>
          <w:rFonts w:ascii="FangSong" w:eastAsia="FangSong" w:hAnsi="FangSong"/>
        </w:rPr>
      </w:pPr>
    </w:p>
    <w:p w:rsidR="001076E3" w:rsidRDefault="001076E3" w:rsidP="001076E3">
      <w:pPr>
        <w:pStyle w:val="a9"/>
        <w:ind w:left="420" w:firstLineChars="0" w:firstLine="0"/>
        <w:jc w:val="center"/>
        <w:rPr>
          <w:rFonts w:ascii="FangSong" w:eastAsia="FangSong" w:hAnsi="FangSong"/>
        </w:rPr>
      </w:pPr>
    </w:p>
    <w:p w:rsidR="001076E3" w:rsidRDefault="001076E3" w:rsidP="001076E3">
      <w:pPr>
        <w:pStyle w:val="a9"/>
        <w:ind w:left="420" w:firstLineChars="0" w:firstLine="0"/>
        <w:jc w:val="center"/>
        <w:rPr>
          <w:rFonts w:ascii="FangSong" w:eastAsia="FangSong" w:hAnsi="FangSong"/>
        </w:rPr>
      </w:pPr>
      <w:r>
        <w:rPr>
          <w:rFonts w:ascii="FangSong" w:eastAsia="FangSong" w:hAnsi="FangSong" w:hint="eastAsia"/>
        </w:rPr>
        <w:t>北京市教育科学研究院</w:t>
      </w:r>
    </w:p>
    <w:p w:rsidR="001076E3" w:rsidRDefault="001076E3" w:rsidP="001076E3">
      <w:pPr>
        <w:pStyle w:val="a9"/>
        <w:ind w:left="420" w:firstLineChars="0" w:firstLine="0"/>
        <w:jc w:val="center"/>
        <w:rPr>
          <w:rFonts w:ascii="FangSong" w:eastAsia="FangSong" w:hAnsi="FangSong"/>
        </w:rPr>
      </w:pPr>
      <w:r>
        <w:rPr>
          <w:rFonts w:ascii="FangSong" w:eastAsia="FangSong" w:hAnsi="FangSong" w:hint="eastAsia"/>
        </w:rPr>
        <w:t>2018年10月</w:t>
      </w:r>
    </w:p>
    <w:p w:rsidR="001076E3" w:rsidRDefault="001076E3">
      <w:pPr>
        <w:pStyle w:val="a9"/>
        <w:ind w:left="420" w:firstLineChars="0" w:firstLine="0"/>
        <w:rPr>
          <w:rFonts w:ascii="FangSong" w:eastAsia="FangSong" w:hAnsi="FangSong"/>
        </w:rPr>
      </w:pPr>
    </w:p>
    <w:p w:rsidR="001076E3" w:rsidRDefault="001076E3">
      <w:pPr>
        <w:pStyle w:val="a9"/>
        <w:ind w:left="420" w:firstLineChars="0" w:firstLine="0"/>
        <w:rPr>
          <w:rFonts w:ascii="FangSong" w:eastAsia="FangSong" w:hAnsi="FangSong"/>
        </w:rPr>
      </w:pPr>
    </w:p>
    <w:p w:rsidR="001076E3" w:rsidRDefault="001076E3">
      <w:pPr>
        <w:pStyle w:val="a9"/>
        <w:ind w:left="420" w:firstLineChars="0" w:firstLine="0"/>
        <w:rPr>
          <w:rFonts w:ascii="FangSong" w:eastAsia="FangSong" w:hAnsi="FangSong"/>
        </w:rPr>
        <w:sectPr w:rsidR="001076E3">
          <w:footerReference w:type="default" r:id="rId9"/>
          <w:pgSz w:w="11906" w:h="16838"/>
          <w:pgMar w:top="1440" w:right="1800" w:bottom="1440" w:left="1800" w:header="851" w:footer="992" w:gutter="0"/>
          <w:cols w:space="425"/>
          <w:docGrid w:type="lines" w:linePitch="312"/>
        </w:sectPr>
      </w:pPr>
    </w:p>
    <w:p w:rsidR="001076E3" w:rsidRDefault="001076E3">
      <w:pPr>
        <w:pStyle w:val="a9"/>
        <w:ind w:left="420" w:firstLineChars="0" w:firstLine="0"/>
        <w:rPr>
          <w:rFonts w:ascii="FangSong" w:eastAsia="FangSong" w:hAnsi="FangSong"/>
        </w:rPr>
      </w:pPr>
    </w:p>
    <w:sdt>
      <w:sdtPr>
        <w:rPr>
          <w:rFonts w:ascii="等线" w:eastAsia="等线" w:hAnsi="等线" w:cs="宋体"/>
          <w:color w:val="auto"/>
          <w:kern w:val="2"/>
          <w:sz w:val="21"/>
          <w:szCs w:val="22"/>
          <w:lang w:val="zh-CN"/>
        </w:rPr>
        <w:id w:val="-1307851797"/>
        <w:docPartObj>
          <w:docPartGallery w:val="Table of Contents"/>
          <w:docPartUnique/>
        </w:docPartObj>
      </w:sdtPr>
      <w:sdtEndPr>
        <w:rPr>
          <w:b/>
          <w:bCs/>
        </w:rPr>
      </w:sdtEndPr>
      <w:sdtContent>
        <w:p w:rsidR="001076E3" w:rsidRDefault="001076E3" w:rsidP="001076E3">
          <w:pPr>
            <w:pStyle w:val="TOC"/>
            <w:jc w:val="center"/>
          </w:pPr>
          <w:r>
            <w:rPr>
              <w:lang w:val="zh-CN"/>
            </w:rPr>
            <w:t>目录</w:t>
          </w:r>
        </w:p>
        <w:p w:rsidR="00441353" w:rsidRDefault="0096086C">
          <w:pPr>
            <w:pStyle w:val="20"/>
            <w:tabs>
              <w:tab w:val="left" w:pos="1260"/>
              <w:tab w:val="right" w:leader="dot" w:pos="8296"/>
            </w:tabs>
            <w:rPr>
              <w:rFonts w:asciiTheme="minorHAnsi" w:eastAsiaTheme="minorEastAsia" w:hAnsiTheme="minorHAnsi" w:cstheme="minorBidi"/>
              <w:noProof/>
            </w:rPr>
          </w:pPr>
          <w:r>
            <w:rPr>
              <w:b/>
              <w:bCs/>
              <w:lang w:val="zh-CN"/>
            </w:rPr>
            <w:fldChar w:fldCharType="begin"/>
          </w:r>
          <w:r w:rsidR="001076E3">
            <w:rPr>
              <w:b/>
              <w:bCs/>
              <w:lang w:val="zh-CN"/>
            </w:rPr>
            <w:instrText xml:space="preserve"> TOC \o "1-3" \h \z \u </w:instrText>
          </w:r>
          <w:r>
            <w:rPr>
              <w:b/>
              <w:bCs/>
              <w:lang w:val="zh-CN"/>
            </w:rPr>
            <w:fldChar w:fldCharType="separate"/>
          </w:r>
          <w:hyperlink w:anchor="_Toc528911554" w:history="1">
            <w:r w:rsidR="00441353" w:rsidRPr="0064071D">
              <w:rPr>
                <w:rStyle w:val="ab"/>
                <w:rFonts w:ascii="FangSong" w:eastAsia="FangSong" w:hAnsi="FangSong"/>
                <w:noProof/>
              </w:rPr>
              <w:t>一、</w:t>
            </w:r>
            <w:r w:rsidR="00441353">
              <w:rPr>
                <w:rFonts w:asciiTheme="minorHAnsi" w:eastAsiaTheme="minorEastAsia" w:hAnsiTheme="minorHAnsi" w:cstheme="minorBidi"/>
                <w:noProof/>
              </w:rPr>
              <w:tab/>
            </w:r>
            <w:r w:rsidR="00441353" w:rsidRPr="0064071D">
              <w:rPr>
                <w:rStyle w:val="ab"/>
                <w:rFonts w:ascii="FangSong" w:eastAsia="FangSong" w:hAnsi="FangSong"/>
                <w:noProof/>
              </w:rPr>
              <w:t>基本测度框架</w:t>
            </w:r>
            <w:r w:rsidR="00441353">
              <w:rPr>
                <w:noProof/>
                <w:webHidden/>
              </w:rPr>
              <w:tab/>
            </w:r>
            <w:r>
              <w:rPr>
                <w:noProof/>
                <w:webHidden/>
              </w:rPr>
              <w:fldChar w:fldCharType="begin"/>
            </w:r>
            <w:r w:rsidR="00441353">
              <w:rPr>
                <w:noProof/>
                <w:webHidden/>
              </w:rPr>
              <w:instrText xml:space="preserve"> PAGEREF _Toc528911554 \h </w:instrText>
            </w:r>
            <w:r>
              <w:rPr>
                <w:noProof/>
                <w:webHidden/>
              </w:rPr>
            </w:r>
            <w:r>
              <w:rPr>
                <w:noProof/>
                <w:webHidden/>
              </w:rPr>
              <w:fldChar w:fldCharType="separate"/>
            </w:r>
            <w:r w:rsidR="00441353">
              <w:rPr>
                <w:noProof/>
                <w:webHidden/>
              </w:rPr>
              <w:t>1</w:t>
            </w:r>
            <w:r>
              <w:rPr>
                <w:noProof/>
                <w:webHidden/>
              </w:rPr>
              <w:fldChar w:fldCharType="end"/>
            </w:r>
          </w:hyperlink>
        </w:p>
        <w:p w:rsidR="00441353" w:rsidRDefault="0096086C">
          <w:pPr>
            <w:pStyle w:val="30"/>
            <w:tabs>
              <w:tab w:val="left" w:pos="1470"/>
              <w:tab w:val="right" w:leader="dot" w:pos="8296"/>
            </w:tabs>
            <w:rPr>
              <w:rFonts w:asciiTheme="minorHAnsi" w:eastAsiaTheme="minorEastAsia" w:hAnsiTheme="minorHAnsi" w:cstheme="minorBidi"/>
              <w:noProof/>
            </w:rPr>
          </w:pPr>
          <w:hyperlink w:anchor="_Toc528911555" w:history="1">
            <w:r w:rsidR="00441353" w:rsidRPr="0064071D">
              <w:rPr>
                <w:rStyle w:val="ab"/>
                <w:rFonts w:ascii="FangSong" w:eastAsia="FangSong" w:hAnsi="FangSong"/>
                <w:noProof/>
              </w:rPr>
              <w:t>1.</w:t>
            </w:r>
            <w:r w:rsidR="00441353">
              <w:rPr>
                <w:rFonts w:asciiTheme="minorHAnsi" w:eastAsiaTheme="minorEastAsia" w:hAnsiTheme="minorHAnsi" w:cstheme="minorBidi"/>
                <w:noProof/>
              </w:rPr>
              <w:tab/>
            </w:r>
            <w:r w:rsidR="00441353" w:rsidRPr="0064071D">
              <w:rPr>
                <w:rStyle w:val="ab"/>
                <w:rFonts w:ascii="FangSong" w:eastAsia="FangSong" w:hAnsi="FangSong"/>
                <w:noProof/>
              </w:rPr>
              <w:t>活动设计</w:t>
            </w:r>
            <w:r w:rsidR="00441353">
              <w:rPr>
                <w:noProof/>
                <w:webHidden/>
              </w:rPr>
              <w:tab/>
            </w:r>
            <w:r>
              <w:rPr>
                <w:noProof/>
                <w:webHidden/>
              </w:rPr>
              <w:fldChar w:fldCharType="begin"/>
            </w:r>
            <w:r w:rsidR="00441353">
              <w:rPr>
                <w:noProof/>
                <w:webHidden/>
              </w:rPr>
              <w:instrText xml:space="preserve"> PAGEREF _Toc528911555 \h </w:instrText>
            </w:r>
            <w:r>
              <w:rPr>
                <w:noProof/>
                <w:webHidden/>
              </w:rPr>
            </w:r>
            <w:r>
              <w:rPr>
                <w:noProof/>
                <w:webHidden/>
              </w:rPr>
              <w:fldChar w:fldCharType="separate"/>
            </w:r>
            <w:r w:rsidR="00441353">
              <w:rPr>
                <w:noProof/>
                <w:webHidden/>
              </w:rPr>
              <w:t>1</w:t>
            </w:r>
            <w:r>
              <w:rPr>
                <w:noProof/>
                <w:webHidden/>
              </w:rPr>
              <w:fldChar w:fldCharType="end"/>
            </w:r>
          </w:hyperlink>
        </w:p>
        <w:p w:rsidR="00441353" w:rsidRDefault="0096086C">
          <w:pPr>
            <w:pStyle w:val="30"/>
            <w:tabs>
              <w:tab w:val="left" w:pos="1470"/>
              <w:tab w:val="right" w:leader="dot" w:pos="8296"/>
            </w:tabs>
            <w:rPr>
              <w:rFonts w:asciiTheme="minorHAnsi" w:eastAsiaTheme="minorEastAsia" w:hAnsiTheme="minorHAnsi" w:cstheme="minorBidi"/>
              <w:noProof/>
            </w:rPr>
          </w:pPr>
          <w:hyperlink w:anchor="_Toc528911556" w:history="1">
            <w:r w:rsidR="00441353" w:rsidRPr="0064071D">
              <w:rPr>
                <w:rStyle w:val="ab"/>
                <w:rFonts w:ascii="FangSong" w:eastAsia="FangSong" w:hAnsi="FangSong"/>
                <w:noProof/>
              </w:rPr>
              <w:t>2.</w:t>
            </w:r>
            <w:r w:rsidR="00441353">
              <w:rPr>
                <w:rFonts w:asciiTheme="minorHAnsi" w:eastAsiaTheme="minorEastAsia" w:hAnsiTheme="minorHAnsi" w:cstheme="minorBidi"/>
                <w:noProof/>
              </w:rPr>
              <w:tab/>
            </w:r>
            <w:r w:rsidR="00441353" w:rsidRPr="0064071D">
              <w:rPr>
                <w:rStyle w:val="ab"/>
                <w:rFonts w:ascii="FangSong" w:eastAsia="FangSong" w:hAnsi="FangSong"/>
                <w:noProof/>
              </w:rPr>
              <w:t>活动收获</w:t>
            </w:r>
            <w:r w:rsidR="00441353">
              <w:rPr>
                <w:noProof/>
                <w:webHidden/>
              </w:rPr>
              <w:tab/>
            </w:r>
            <w:r>
              <w:rPr>
                <w:noProof/>
                <w:webHidden/>
              </w:rPr>
              <w:fldChar w:fldCharType="begin"/>
            </w:r>
            <w:r w:rsidR="00441353">
              <w:rPr>
                <w:noProof/>
                <w:webHidden/>
              </w:rPr>
              <w:instrText xml:space="preserve"> PAGEREF _Toc528911556 \h </w:instrText>
            </w:r>
            <w:r>
              <w:rPr>
                <w:noProof/>
                <w:webHidden/>
              </w:rPr>
            </w:r>
            <w:r>
              <w:rPr>
                <w:noProof/>
                <w:webHidden/>
              </w:rPr>
              <w:fldChar w:fldCharType="separate"/>
            </w:r>
            <w:r w:rsidR="00441353">
              <w:rPr>
                <w:noProof/>
                <w:webHidden/>
              </w:rPr>
              <w:t>1</w:t>
            </w:r>
            <w:r>
              <w:rPr>
                <w:noProof/>
                <w:webHidden/>
              </w:rPr>
              <w:fldChar w:fldCharType="end"/>
            </w:r>
          </w:hyperlink>
        </w:p>
        <w:p w:rsidR="00441353" w:rsidRDefault="0096086C">
          <w:pPr>
            <w:pStyle w:val="30"/>
            <w:tabs>
              <w:tab w:val="left" w:pos="1470"/>
              <w:tab w:val="right" w:leader="dot" w:pos="8296"/>
            </w:tabs>
            <w:rPr>
              <w:rFonts w:asciiTheme="minorHAnsi" w:eastAsiaTheme="minorEastAsia" w:hAnsiTheme="minorHAnsi" w:cstheme="minorBidi"/>
              <w:noProof/>
            </w:rPr>
          </w:pPr>
          <w:hyperlink w:anchor="_Toc528911557" w:history="1">
            <w:r w:rsidR="00441353" w:rsidRPr="0064071D">
              <w:rPr>
                <w:rStyle w:val="ab"/>
                <w:rFonts w:ascii="FangSong" w:eastAsia="FangSong" w:hAnsi="FangSong"/>
                <w:noProof/>
              </w:rPr>
              <w:t>3.</w:t>
            </w:r>
            <w:r w:rsidR="00441353">
              <w:rPr>
                <w:rFonts w:asciiTheme="minorHAnsi" w:eastAsiaTheme="minorEastAsia" w:hAnsiTheme="minorHAnsi" w:cstheme="minorBidi"/>
                <w:noProof/>
              </w:rPr>
              <w:tab/>
            </w:r>
            <w:r w:rsidR="00441353" w:rsidRPr="0064071D">
              <w:rPr>
                <w:rStyle w:val="ab"/>
                <w:rFonts w:ascii="FangSong" w:eastAsia="FangSong" w:hAnsi="FangSong"/>
                <w:noProof/>
              </w:rPr>
              <w:t>形成评价指标体系</w:t>
            </w:r>
            <w:r w:rsidR="00441353">
              <w:rPr>
                <w:noProof/>
                <w:webHidden/>
              </w:rPr>
              <w:tab/>
            </w:r>
            <w:r>
              <w:rPr>
                <w:noProof/>
                <w:webHidden/>
              </w:rPr>
              <w:fldChar w:fldCharType="begin"/>
            </w:r>
            <w:r w:rsidR="00441353">
              <w:rPr>
                <w:noProof/>
                <w:webHidden/>
              </w:rPr>
              <w:instrText xml:space="preserve"> PAGEREF _Toc528911557 \h </w:instrText>
            </w:r>
            <w:r>
              <w:rPr>
                <w:noProof/>
                <w:webHidden/>
              </w:rPr>
            </w:r>
            <w:r>
              <w:rPr>
                <w:noProof/>
                <w:webHidden/>
              </w:rPr>
              <w:fldChar w:fldCharType="separate"/>
            </w:r>
            <w:r w:rsidR="00441353">
              <w:rPr>
                <w:noProof/>
                <w:webHidden/>
              </w:rPr>
              <w:t>1</w:t>
            </w:r>
            <w:r>
              <w:rPr>
                <w:noProof/>
                <w:webHidden/>
              </w:rPr>
              <w:fldChar w:fldCharType="end"/>
            </w:r>
          </w:hyperlink>
        </w:p>
        <w:p w:rsidR="00441353" w:rsidRDefault="0096086C">
          <w:pPr>
            <w:pStyle w:val="20"/>
            <w:tabs>
              <w:tab w:val="left" w:pos="1260"/>
              <w:tab w:val="right" w:leader="dot" w:pos="8296"/>
            </w:tabs>
            <w:rPr>
              <w:rFonts w:asciiTheme="minorHAnsi" w:eastAsiaTheme="minorEastAsia" w:hAnsiTheme="minorHAnsi" w:cstheme="minorBidi"/>
              <w:noProof/>
            </w:rPr>
          </w:pPr>
          <w:hyperlink w:anchor="_Toc528911558" w:history="1">
            <w:r w:rsidR="00441353" w:rsidRPr="0064071D">
              <w:rPr>
                <w:rStyle w:val="ab"/>
                <w:rFonts w:ascii="FangSong" w:eastAsia="FangSong" w:hAnsi="FangSong"/>
                <w:noProof/>
              </w:rPr>
              <w:t>二、</w:t>
            </w:r>
            <w:r w:rsidR="00441353">
              <w:rPr>
                <w:rFonts w:asciiTheme="minorHAnsi" w:eastAsiaTheme="minorEastAsia" w:hAnsiTheme="minorHAnsi" w:cstheme="minorBidi"/>
                <w:noProof/>
              </w:rPr>
              <w:tab/>
            </w:r>
            <w:r w:rsidR="00441353" w:rsidRPr="0064071D">
              <w:rPr>
                <w:rStyle w:val="ab"/>
                <w:rFonts w:ascii="FangSong" w:eastAsia="FangSong" w:hAnsi="FangSong"/>
                <w:noProof/>
              </w:rPr>
              <w:t>活动基本情况</w:t>
            </w:r>
            <w:r w:rsidR="00441353">
              <w:rPr>
                <w:noProof/>
                <w:webHidden/>
              </w:rPr>
              <w:tab/>
            </w:r>
            <w:r>
              <w:rPr>
                <w:noProof/>
                <w:webHidden/>
              </w:rPr>
              <w:fldChar w:fldCharType="begin"/>
            </w:r>
            <w:r w:rsidR="00441353">
              <w:rPr>
                <w:noProof/>
                <w:webHidden/>
              </w:rPr>
              <w:instrText xml:space="preserve"> PAGEREF _Toc528911558 \h </w:instrText>
            </w:r>
            <w:r>
              <w:rPr>
                <w:noProof/>
                <w:webHidden/>
              </w:rPr>
            </w:r>
            <w:r>
              <w:rPr>
                <w:noProof/>
                <w:webHidden/>
              </w:rPr>
              <w:fldChar w:fldCharType="separate"/>
            </w:r>
            <w:r w:rsidR="00441353">
              <w:rPr>
                <w:noProof/>
                <w:webHidden/>
              </w:rPr>
              <w:t>4</w:t>
            </w:r>
            <w:r>
              <w:rPr>
                <w:noProof/>
                <w:webHidden/>
              </w:rPr>
              <w:fldChar w:fldCharType="end"/>
            </w:r>
          </w:hyperlink>
        </w:p>
        <w:p w:rsidR="00441353" w:rsidRDefault="0096086C">
          <w:pPr>
            <w:pStyle w:val="30"/>
            <w:tabs>
              <w:tab w:val="left" w:pos="1470"/>
              <w:tab w:val="right" w:leader="dot" w:pos="8296"/>
            </w:tabs>
            <w:rPr>
              <w:rFonts w:asciiTheme="minorHAnsi" w:eastAsiaTheme="minorEastAsia" w:hAnsiTheme="minorHAnsi" w:cstheme="minorBidi"/>
              <w:noProof/>
            </w:rPr>
          </w:pPr>
          <w:hyperlink w:anchor="_Toc528911559" w:history="1">
            <w:r w:rsidR="00441353" w:rsidRPr="0064071D">
              <w:rPr>
                <w:rStyle w:val="ab"/>
                <w:rFonts w:ascii="FangSong" w:eastAsia="FangSong" w:hAnsi="FangSong"/>
                <w:noProof/>
              </w:rPr>
              <w:t>1.</w:t>
            </w:r>
            <w:r w:rsidR="00441353">
              <w:rPr>
                <w:rFonts w:asciiTheme="minorHAnsi" w:eastAsiaTheme="minorEastAsia" w:hAnsiTheme="minorHAnsi" w:cstheme="minorBidi"/>
                <w:noProof/>
              </w:rPr>
              <w:tab/>
            </w:r>
            <w:r w:rsidR="00441353" w:rsidRPr="0064071D">
              <w:rPr>
                <w:rStyle w:val="ab"/>
                <w:rFonts w:ascii="FangSong" w:eastAsia="FangSong" w:hAnsi="FangSong"/>
                <w:noProof/>
              </w:rPr>
              <w:t>活动参加和完成情况</w:t>
            </w:r>
            <w:r w:rsidR="00441353">
              <w:rPr>
                <w:noProof/>
                <w:webHidden/>
              </w:rPr>
              <w:tab/>
            </w:r>
            <w:r>
              <w:rPr>
                <w:noProof/>
                <w:webHidden/>
              </w:rPr>
              <w:fldChar w:fldCharType="begin"/>
            </w:r>
            <w:r w:rsidR="00441353">
              <w:rPr>
                <w:noProof/>
                <w:webHidden/>
              </w:rPr>
              <w:instrText xml:space="preserve"> PAGEREF _Toc528911559 \h </w:instrText>
            </w:r>
            <w:r>
              <w:rPr>
                <w:noProof/>
                <w:webHidden/>
              </w:rPr>
            </w:r>
            <w:r>
              <w:rPr>
                <w:noProof/>
                <w:webHidden/>
              </w:rPr>
              <w:fldChar w:fldCharType="separate"/>
            </w:r>
            <w:r w:rsidR="00441353">
              <w:rPr>
                <w:noProof/>
                <w:webHidden/>
              </w:rPr>
              <w:t>4</w:t>
            </w:r>
            <w:r>
              <w:rPr>
                <w:noProof/>
                <w:webHidden/>
              </w:rPr>
              <w:fldChar w:fldCharType="end"/>
            </w:r>
          </w:hyperlink>
        </w:p>
        <w:p w:rsidR="00441353" w:rsidRDefault="0096086C">
          <w:pPr>
            <w:pStyle w:val="30"/>
            <w:tabs>
              <w:tab w:val="left" w:pos="1470"/>
              <w:tab w:val="right" w:leader="dot" w:pos="8296"/>
            </w:tabs>
            <w:rPr>
              <w:rFonts w:asciiTheme="minorHAnsi" w:eastAsiaTheme="minorEastAsia" w:hAnsiTheme="minorHAnsi" w:cstheme="minorBidi"/>
              <w:noProof/>
            </w:rPr>
          </w:pPr>
          <w:hyperlink w:anchor="_Toc528911560" w:history="1">
            <w:r w:rsidR="00441353" w:rsidRPr="0064071D">
              <w:rPr>
                <w:rStyle w:val="ab"/>
                <w:rFonts w:ascii="FangSong" w:eastAsia="FangSong" w:hAnsi="FangSong"/>
                <w:noProof/>
              </w:rPr>
              <w:t>2.</w:t>
            </w:r>
            <w:r w:rsidR="00441353">
              <w:rPr>
                <w:rFonts w:asciiTheme="minorHAnsi" w:eastAsiaTheme="minorEastAsia" w:hAnsiTheme="minorHAnsi" w:cstheme="minorBidi"/>
                <w:noProof/>
              </w:rPr>
              <w:tab/>
            </w:r>
            <w:r w:rsidR="00441353" w:rsidRPr="0064071D">
              <w:rPr>
                <w:rStyle w:val="ab"/>
                <w:rFonts w:ascii="FangSong" w:eastAsia="FangSong" w:hAnsi="FangSong"/>
                <w:noProof/>
              </w:rPr>
              <w:t>指导教师分析</w:t>
            </w:r>
            <w:r w:rsidR="00441353">
              <w:rPr>
                <w:noProof/>
                <w:webHidden/>
              </w:rPr>
              <w:tab/>
            </w:r>
            <w:r>
              <w:rPr>
                <w:noProof/>
                <w:webHidden/>
              </w:rPr>
              <w:fldChar w:fldCharType="begin"/>
            </w:r>
            <w:r w:rsidR="00441353">
              <w:rPr>
                <w:noProof/>
                <w:webHidden/>
              </w:rPr>
              <w:instrText xml:space="preserve"> PAGEREF _Toc528911560 \h </w:instrText>
            </w:r>
            <w:r>
              <w:rPr>
                <w:noProof/>
                <w:webHidden/>
              </w:rPr>
            </w:r>
            <w:r>
              <w:rPr>
                <w:noProof/>
                <w:webHidden/>
              </w:rPr>
              <w:fldChar w:fldCharType="separate"/>
            </w:r>
            <w:r w:rsidR="00441353">
              <w:rPr>
                <w:noProof/>
                <w:webHidden/>
              </w:rPr>
              <w:t>4</w:t>
            </w:r>
            <w:r>
              <w:rPr>
                <w:noProof/>
                <w:webHidden/>
              </w:rPr>
              <w:fldChar w:fldCharType="end"/>
            </w:r>
          </w:hyperlink>
        </w:p>
        <w:p w:rsidR="00441353" w:rsidRDefault="0096086C">
          <w:pPr>
            <w:pStyle w:val="30"/>
            <w:tabs>
              <w:tab w:val="left" w:pos="1470"/>
              <w:tab w:val="right" w:leader="dot" w:pos="8296"/>
            </w:tabs>
            <w:rPr>
              <w:rFonts w:asciiTheme="minorHAnsi" w:eastAsiaTheme="minorEastAsia" w:hAnsiTheme="minorHAnsi" w:cstheme="minorBidi"/>
              <w:noProof/>
            </w:rPr>
          </w:pPr>
          <w:hyperlink w:anchor="_Toc528911561" w:history="1">
            <w:r w:rsidR="00441353" w:rsidRPr="0064071D">
              <w:rPr>
                <w:rStyle w:val="ab"/>
                <w:rFonts w:ascii="FangSong" w:eastAsia="FangSong" w:hAnsi="FangSong"/>
                <w:noProof/>
              </w:rPr>
              <w:t>3.</w:t>
            </w:r>
            <w:r w:rsidR="00441353">
              <w:rPr>
                <w:rFonts w:asciiTheme="minorHAnsi" w:eastAsiaTheme="minorEastAsia" w:hAnsiTheme="minorHAnsi" w:cstheme="minorBidi"/>
                <w:noProof/>
              </w:rPr>
              <w:tab/>
            </w:r>
            <w:r w:rsidR="00441353" w:rsidRPr="0064071D">
              <w:rPr>
                <w:rStyle w:val="ab"/>
                <w:rFonts w:ascii="FangSong" w:eastAsia="FangSong" w:hAnsi="FangSong"/>
                <w:noProof/>
              </w:rPr>
              <w:t>活动评价</w:t>
            </w:r>
            <w:r w:rsidR="00441353">
              <w:rPr>
                <w:noProof/>
                <w:webHidden/>
              </w:rPr>
              <w:tab/>
            </w:r>
            <w:r>
              <w:rPr>
                <w:noProof/>
                <w:webHidden/>
              </w:rPr>
              <w:fldChar w:fldCharType="begin"/>
            </w:r>
            <w:r w:rsidR="00441353">
              <w:rPr>
                <w:noProof/>
                <w:webHidden/>
              </w:rPr>
              <w:instrText xml:space="preserve"> PAGEREF _Toc528911561 \h </w:instrText>
            </w:r>
            <w:r>
              <w:rPr>
                <w:noProof/>
                <w:webHidden/>
              </w:rPr>
            </w:r>
            <w:r>
              <w:rPr>
                <w:noProof/>
                <w:webHidden/>
              </w:rPr>
              <w:fldChar w:fldCharType="separate"/>
            </w:r>
            <w:r w:rsidR="00441353">
              <w:rPr>
                <w:noProof/>
                <w:webHidden/>
              </w:rPr>
              <w:t>4</w:t>
            </w:r>
            <w:r>
              <w:rPr>
                <w:noProof/>
                <w:webHidden/>
              </w:rPr>
              <w:fldChar w:fldCharType="end"/>
            </w:r>
          </w:hyperlink>
        </w:p>
        <w:p w:rsidR="00441353" w:rsidRDefault="0096086C">
          <w:pPr>
            <w:pStyle w:val="20"/>
            <w:tabs>
              <w:tab w:val="left" w:pos="1260"/>
              <w:tab w:val="right" w:leader="dot" w:pos="8296"/>
            </w:tabs>
            <w:rPr>
              <w:rFonts w:asciiTheme="minorHAnsi" w:eastAsiaTheme="minorEastAsia" w:hAnsiTheme="minorHAnsi" w:cstheme="minorBidi"/>
              <w:noProof/>
            </w:rPr>
          </w:pPr>
          <w:hyperlink w:anchor="_Toc528911562" w:history="1">
            <w:r w:rsidR="00441353" w:rsidRPr="0064071D">
              <w:rPr>
                <w:rStyle w:val="ab"/>
                <w:rFonts w:ascii="FangSong" w:eastAsia="FangSong" w:hAnsi="FangSong"/>
                <w:noProof/>
              </w:rPr>
              <w:t>三、</w:t>
            </w:r>
            <w:r w:rsidR="00441353">
              <w:rPr>
                <w:rFonts w:asciiTheme="minorHAnsi" w:eastAsiaTheme="minorEastAsia" w:hAnsiTheme="minorHAnsi" w:cstheme="minorBidi"/>
                <w:noProof/>
              </w:rPr>
              <w:tab/>
            </w:r>
            <w:r w:rsidR="00441353" w:rsidRPr="0064071D">
              <w:rPr>
                <w:rStyle w:val="ab"/>
                <w:rFonts w:ascii="FangSong" w:eastAsia="FangSong" w:hAnsi="FangSong"/>
                <w:noProof/>
              </w:rPr>
              <w:t>时间、地点、事件分析</w:t>
            </w:r>
            <w:r w:rsidR="00441353">
              <w:rPr>
                <w:noProof/>
                <w:webHidden/>
              </w:rPr>
              <w:tab/>
            </w:r>
            <w:r>
              <w:rPr>
                <w:noProof/>
                <w:webHidden/>
              </w:rPr>
              <w:fldChar w:fldCharType="begin"/>
            </w:r>
            <w:r w:rsidR="00441353">
              <w:rPr>
                <w:noProof/>
                <w:webHidden/>
              </w:rPr>
              <w:instrText xml:space="preserve"> PAGEREF _Toc528911562 \h </w:instrText>
            </w:r>
            <w:r>
              <w:rPr>
                <w:noProof/>
                <w:webHidden/>
              </w:rPr>
            </w:r>
            <w:r>
              <w:rPr>
                <w:noProof/>
                <w:webHidden/>
              </w:rPr>
              <w:fldChar w:fldCharType="separate"/>
            </w:r>
            <w:r w:rsidR="00441353">
              <w:rPr>
                <w:noProof/>
                <w:webHidden/>
              </w:rPr>
              <w:t>5</w:t>
            </w:r>
            <w:r>
              <w:rPr>
                <w:noProof/>
                <w:webHidden/>
              </w:rPr>
              <w:fldChar w:fldCharType="end"/>
            </w:r>
          </w:hyperlink>
        </w:p>
        <w:p w:rsidR="00441353" w:rsidRDefault="0096086C">
          <w:pPr>
            <w:pStyle w:val="30"/>
            <w:tabs>
              <w:tab w:val="left" w:pos="1470"/>
              <w:tab w:val="right" w:leader="dot" w:pos="8296"/>
            </w:tabs>
            <w:rPr>
              <w:rFonts w:asciiTheme="minorHAnsi" w:eastAsiaTheme="minorEastAsia" w:hAnsiTheme="minorHAnsi" w:cstheme="minorBidi"/>
              <w:noProof/>
            </w:rPr>
          </w:pPr>
          <w:hyperlink w:anchor="_Toc528911563" w:history="1">
            <w:r w:rsidR="00441353" w:rsidRPr="0064071D">
              <w:rPr>
                <w:rStyle w:val="ab"/>
                <w:rFonts w:ascii="FangSong" w:eastAsia="FangSong" w:hAnsi="FangSong"/>
                <w:noProof/>
              </w:rPr>
              <w:t>1.</w:t>
            </w:r>
            <w:r w:rsidR="00441353">
              <w:rPr>
                <w:rFonts w:asciiTheme="minorHAnsi" w:eastAsiaTheme="minorEastAsia" w:hAnsiTheme="minorHAnsi" w:cstheme="minorBidi"/>
                <w:noProof/>
              </w:rPr>
              <w:tab/>
            </w:r>
            <w:r w:rsidR="00441353" w:rsidRPr="0064071D">
              <w:rPr>
                <w:rStyle w:val="ab"/>
                <w:rFonts w:ascii="FangSong" w:eastAsia="FangSong" w:hAnsi="FangSong"/>
                <w:noProof/>
              </w:rPr>
              <w:t>时间分布</w:t>
            </w:r>
            <w:r w:rsidR="00441353">
              <w:rPr>
                <w:noProof/>
                <w:webHidden/>
              </w:rPr>
              <w:tab/>
            </w:r>
            <w:r>
              <w:rPr>
                <w:noProof/>
                <w:webHidden/>
              </w:rPr>
              <w:fldChar w:fldCharType="begin"/>
            </w:r>
            <w:r w:rsidR="00441353">
              <w:rPr>
                <w:noProof/>
                <w:webHidden/>
              </w:rPr>
              <w:instrText xml:space="preserve"> PAGEREF _Toc528911563 \h </w:instrText>
            </w:r>
            <w:r>
              <w:rPr>
                <w:noProof/>
                <w:webHidden/>
              </w:rPr>
            </w:r>
            <w:r>
              <w:rPr>
                <w:noProof/>
                <w:webHidden/>
              </w:rPr>
              <w:fldChar w:fldCharType="separate"/>
            </w:r>
            <w:r w:rsidR="00441353">
              <w:rPr>
                <w:noProof/>
                <w:webHidden/>
              </w:rPr>
              <w:t>5</w:t>
            </w:r>
            <w:r>
              <w:rPr>
                <w:noProof/>
                <w:webHidden/>
              </w:rPr>
              <w:fldChar w:fldCharType="end"/>
            </w:r>
          </w:hyperlink>
        </w:p>
        <w:p w:rsidR="00441353" w:rsidRDefault="0096086C">
          <w:pPr>
            <w:pStyle w:val="30"/>
            <w:tabs>
              <w:tab w:val="left" w:pos="1470"/>
              <w:tab w:val="right" w:leader="dot" w:pos="8296"/>
            </w:tabs>
            <w:rPr>
              <w:rFonts w:asciiTheme="minorHAnsi" w:eastAsiaTheme="minorEastAsia" w:hAnsiTheme="minorHAnsi" w:cstheme="minorBidi"/>
              <w:noProof/>
            </w:rPr>
          </w:pPr>
          <w:hyperlink w:anchor="_Toc528911564" w:history="1">
            <w:r w:rsidR="00441353" w:rsidRPr="0064071D">
              <w:rPr>
                <w:rStyle w:val="ab"/>
                <w:rFonts w:ascii="FangSong" w:eastAsia="FangSong" w:hAnsi="FangSong"/>
                <w:noProof/>
              </w:rPr>
              <w:t>2.</w:t>
            </w:r>
            <w:r w:rsidR="00441353">
              <w:rPr>
                <w:rFonts w:asciiTheme="minorHAnsi" w:eastAsiaTheme="minorEastAsia" w:hAnsiTheme="minorHAnsi" w:cstheme="minorBidi"/>
                <w:noProof/>
              </w:rPr>
              <w:tab/>
            </w:r>
            <w:r w:rsidR="00441353" w:rsidRPr="0064071D">
              <w:rPr>
                <w:rStyle w:val="ab"/>
                <w:rFonts w:ascii="FangSong" w:eastAsia="FangSong" w:hAnsi="FangSong"/>
                <w:noProof/>
              </w:rPr>
              <w:t>地点分布</w:t>
            </w:r>
            <w:r w:rsidR="00441353">
              <w:rPr>
                <w:noProof/>
                <w:webHidden/>
              </w:rPr>
              <w:tab/>
            </w:r>
            <w:r>
              <w:rPr>
                <w:noProof/>
                <w:webHidden/>
              </w:rPr>
              <w:fldChar w:fldCharType="begin"/>
            </w:r>
            <w:r w:rsidR="00441353">
              <w:rPr>
                <w:noProof/>
                <w:webHidden/>
              </w:rPr>
              <w:instrText xml:space="preserve"> PAGEREF _Toc528911564 \h </w:instrText>
            </w:r>
            <w:r>
              <w:rPr>
                <w:noProof/>
                <w:webHidden/>
              </w:rPr>
            </w:r>
            <w:r>
              <w:rPr>
                <w:noProof/>
                <w:webHidden/>
              </w:rPr>
              <w:fldChar w:fldCharType="separate"/>
            </w:r>
            <w:r w:rsidR="00441353">
              <w:rPr>
                <w:noProof/>
                <w:webHidden/>
              </w:rPr>
              <w:t>6</w:t>
            </w:r>
            <w:r>
              <w:rPr>
                <w:noProof/>
                <w:webHidden/>
              </w:rPr>
              <w:fldChar w:fldCharType="end"/>
            </w:r>
          </w:hyperlink>
        </w:p>
        <w:p w:rsidR="00441353" w:rsidRDefault="0096086C">
          <w:pPr>
            <w:pStyle w:val="30"/>
            <w:tabs>
              <w:tab w:val="left" w:pos="1470"/>
              <w:tab w:val="right" w:leader="dot" w:pos="8296"/>
            </w:tabs>
            <w:rPr>
              <w:rFonts w:asciiTheme="minorHAnsi" w:eastAsiaTheme="minorEastAsia" w:hAnsiTheme="minorHAnsi" w:cstheme="minorBidi"/>
              <w:noProof/>
            </w:rPr>
          </w:pPr>
          <w:hyperlink w:anchor="_Toc528911565" w:history="1">
            <w:r w:rsidR="00441353" w:rsidRPr="0064071D">
              <w:rPr>
                <w:rStyle w:val="ab"/>
                <w:rFonts w:ascii="FangSong" w:eastAsia="FangSong" w:hAnsi="FangSong"/>
                <w:noProof/>
              </w:rPr>
              <w:t>3.</w:t>
            </w:r>
            <w:r w:rsidR="00441353">
              <w:rPr>
                <w:rFonts w:asciiTheme="minorHAnsi" w:eastAsiaTheme="minorEastAsia" w:hAnsiTheme="minorHAnsi" w:cstheme="minorBidi"/>
                <w:noProof/>
              </w:rPr>
              <w:tab/>
            </w:r>
            <w:r w:rsidR="00441353" w:rsidRPr="0064071D">
              <w:rPr>
                <w:rStyle w:val="ab"/>
                <w:rFonts w:ascii="FangSong" w:eastAsia="FangSong" w:hAnsi="FangSong"/>
                <w:noProof/>
              </w:rPr>
              <w:t>活动主题分布</w:t>
            </w:r>
            <w:r w:rsidR="00441353">
              <w:rPr>
                <w:noProof/>
                <w:webHidden/>
              </w:rPr>
              <w:tab/>
            </w:r>
            <w:r>
              <w:rPr>
                <w:noProof/>
                <w:webHidden/>
              </w:rPr>
              <w:fldChar w:fldCharType="begin"/>
            </w:r>
            <w:r w:rsidR="00441353">
              <w:rPr>
                <w:noProof/>
                <w:webHidden/>
              </w:rPr>
              <w:instrText xml:space="preserve"> PAGEREF _Toc528911565 \h </w:instrText>
            </w:r>
            <w:r>
              <w:rPr>
                <w:noProof/>
                <w:webHidden/>
              </w:rPr>
            </w:r>
            <w:r>
              <w:rPr>
                <w:noProof/>
                <w:webHidden/>
              </w:rPr>
              <w:fldChar w:fldCharType="separate"/>
            </w:r>
            <w:r w:rsidR="00441353">
              <w:rPr>
                <w:noProof/>
                <w:webHidden/>
              </w:rPr>
              <w:t>10</w:t>
            </w:r>
            <w:r>
              <w:rPr>
                <w:noProof/>
                <w:webHidden/>
              </w:rPr>
              <w:fldChar w:fldCharType="end"/>
            </w:r>
          </w:hyperlink>
        </w:p>
        <w:p w:rsidR="00441353" w:rsidRDefault="0096086C">
          <w:pPr>
            <w:pStyle w:val="30"/>
            <w:tabs>
              <w:tab w:val="left" w:pos="1470"/>
              <w:tab w:val="right" w:leader="dot" w:pos="8296"/>
            </w:tabs>
            <w:rPr>
              <w:rFonts w:asciiTheme="minorHAnsi" w:eastAsiaTheme="minorEastAsia" w:hAnsiTheme="minorHAnsi" w:cstheme="minorBidi"/>
              <w:noProof/>
            </w:rPr>
          </w:pPr>
          <w:hyperlink w:anchor="_Toc528911566" w:history="1">
            <w:r w:rsidR="00441353" w:rsidRPr="0064071D">
              <w:rPr>
                <w:rStyle w:val="ab"/>
                <w:rFonts w:ascii="FangSong" w:eastAsia="FangSong" w:hAnsi="FangSong"/>
                <w:noProof/>
              </w:rPr>
              <w:t>4.</w:t>
            </w:r>
            <w:r w:rsidR="00441353">
              <w:rPr>
                <w:rFonts w:asciiTheme="minorHAnsi" w:eastAsiaTheme="minorEastAsia" w:hAnsiTheme="minorHAnsi" w:cstheme="minorBidi"/>
                <w:noProof/>
              </w:rPr>
              <w:tab/>
            </w:r>
            <w:r w:rsidR="00441353" w:rsidRPr="0064071D">
              <w:rPr>
                <w:rStyle w:val="ab"/>
                <w:rFonts w:ascii="FangSong" w:eastAsia="FangSong" w:hAnsi="FangSong"/>
                <w:noProof/>
              </w:rPr>
              <w:t>内容分析</w:t>
            </w:r>
            <w:r w:rsidR="00441353">
              <w:rPr>
                <w:noProof/>
                <w:webHidden/>
              </w:rPr>
              <w:tab/>
            </w:r>
            <w:r>
              <w:rPr>
                <w:noProof/>
                <w:webHidden/>
              </w:rPr>
              <w:fldChar w:fldCharType="begin"/>
            </w:r>
            <w:r w:rsidR="00441353">
              <w:rPr>
                <w:noProof/>
                <w:webHidden/>
              </w:rPr>
              <w:instrText xml:space="preserve"> PAGEREF _Toc528911566 \h </w:instrText>
            </w:r>
            <w:r>
              <w:rPr>
                <w:noProof/>
                <w:webHidden/>
              </w:rPr>
            </w:r>
            <w:r>
              <w:rPr>
                <w:noProof/>
                <w:webHidden/>
              </w:rPr>
              <w:fldChar w:fldCharType="separate"/>
            </w:r>
            <w:r w:rsidR="00441353">
              <w:rPr>
                <w:noProof/>
                <w:webHidden/>
              </w:rPr>
              <w:t>10</w:t>
            </w:r>
            <w:r>
              <w:rPr>
                <w:noProof/>
                <w:webHidden/>
              </w:rPr>
              <w:fldChar w:fldCharType="end"/>
            </w:r>
          </w:hyperlink>
        </w:p>
        <w:p w:rsidR="001076E3" w:rsidRDefault="0096086C">
          <w:r>
            <w:rPr>
              <w:b/>
              <w:bCs/>
              <w:lang w:val="zh-CN"/>
            </w:rPr>
            <w:fldChar w:fldCharType="end"/>
          </w:r>
        </w:p>
      </w:sdtContent>
    </w:sdt>
    <w:p w:rsidR="001076E3" w:rsidRDefault="001076E3">
      <w:pPr>
        <w:pStyle w:val="a9"/>
        <w:ind w:left="420" w:firstLineChars="0" w:firstLine="0"/>
        <w:rPr>
          <w:rFonts w:ascii="FangSong" w:eastAsia="FangSong" w:hAnsi="FangSong"/>
        </w:rPr>
      </w:pPr>
    </w:p>
    <w:p w:rsidR="001076E3" w:rsidRDefault="001076E3">
      <w:pPr>
        <w:pStyle w:val="a9"/>
        <w:ind w:left="420" w:firstLineChars="0" w:firstLine="0"/>
        <w:rPr>
          <w:rFonts w:ascii="FangSong" w:eastAsia="FangSong" w:hAnsi="FangSong"/>
        </w:rPr>
      </w:pPr>
    </w:p>
    <w:p w:rsidR="001076E3" w:rsidRDefault="001076E3">
      <w:pPr>
        <w:pStyle w:val="a9"/>
        <w:ind w:left="420" w:firstLineChars="0" w:firstLine="0"/>
        <w:rPr>
          <w:rFonts w:ascii="FangSong" w:eastAsia="FangSong" w:hAnsi="FangSong"/>
        </w:rPr>
      </w:pPr>
    </w:p>
    <w:p w:rsidR="001076E3" w:rsidRDefault="001076E3">
      <w:pPr>
        <w:pStyle w:val="a9"/>
        <w:ind w:left="420" w:firstLineChars="0" w:firstLine="0"/>
        <w:rPr>
          <w:rFonts w:ascii="FangSong" w:eastAsia="FangSong" w:hAnsi="FangSong"/>
        </w:rPr>
      </w:pPr>
    </w:p>
    <w:p w:rsidR="001076E3" w:rsidRDefault="001076E3">
      <w:pPr>
        <w:pStyle w:val="a9"/>
        <w:ind w:left="420" w:firstLineChars="0" w:firstLine="0"/>
        <w:rPr>
          <w:rFonts w:ascii="FangSong" w:eastAsia="FangSong" w:hAnsi="FangSong"/>
        </w:rPr>
      </w:pPr>
    </w:p>
    <w:p w:rsidR="001076E3" w:rsidRDefault="001076E3">
      <w:pPr>
        <w:pStyle w:val="a9"/>
        <w:ind w:left="420" w:firstLineChars="0" w:firstLine="0"/>
        <w:rPr>
          <w:rFonts w:ascii="FangSong" w:eastAsia="FangSong" w:hAnsi="FangSong"/>
        </w:rPr>
      </w:pPr>
    </w:p>
    <w:p w:rsidR="001076E3" w:rsidRDefault="001076E3">
      <w:pPr>
        <w:pStyle w:val="a9"/>
        <w:ind w:left="420" w:firstLineChars="0" w:firstLine="0"/>
        <w:rPr>
          <w:rFonts w:ascii="FangSong" w:eastAsia="FangSong" w:hAnsi="FangSong"/>
        </w:rPr>
      </w:pPr>
    </w:p>
    <w:p w:rsidR="001076E3" w:rsidRDefault="001076E3">
      <w:pPr>
        <w:pStyle w:val="a9"/>
        <w:ind w:left="420" w:firstLineChars="0" w:firstLine="0"/>
        <w:rPr>
          <w:rFonts w:ascii="FangSong" w:eastAsia="FangSong" w:hAnsi="FangSong"/>
        </w:rPr>
      </w:pPr>
    </w:p>
    <w:p w:rsidR="001076E3" w:rsidRDefault="001076E3">
      <w:pPr>
        <w:pStyle w:val="a9"/>
        <w:ind w:left="420" w:firstLineChars="0" w:firstLine="0"/>
        <w:rPr>
          <w:rFonts w:ascii="FangSong" w:eastAsia="FangSong" w:hAnsi="FangSong"/>
        </w:rPr>
      </w:pPr>
    </w:p>
    <w:p w:rsidR="001076E3" w:rsidRDefault="001076E3">
      <w:pPr>
        <w:pStyle w:val="a9"/>
        <w:ind w:left="420" w:firstLineChars="0" w:firstLine="0"/>
        <w:rPr>
          <w:rFonts w:ascii="FangSong" w:eastAsia="FangSong" w:hAnsi="FangSong"/>
        </w:rPr>
      </w:pPr>
    </w:p>
    <w:p w:rsidR="001076E3" w:rsidRDefault="001076E3">
      <w:pPr>
        <w:pStyle w:val="a9"/>
        <w:ind w:left="420" w:firstLineChars="0" w:firstLine="0"/>
        <w:rPr>
          <w:rFonts w:ascii="FangSong" w:eastAsia="FangSong" w:hAnsi="FangSong"/>
        </w:rPr>
      </w:pPr>
    </w:p>
    <w:p w:rsidR="00D5388D" w:rsidRDefault="00D5388D">
      <w:pPr>
        <w:pStyle w:val="a9"/>
        <w:ind w:left="420" w:firstLineChars="0" w:firstLine="0"/>
        <w:rPr>
          <w:rFonts w:ascii="FangSong" w:eastAsia="FangSong" w:hAnsi="FangSong"/>
        </w:rPr>
      </w:pPr>
    </w:p>
    <w:p w:rsidR="00D5388D" w:rsidRDefault="00D5388D">
      <w:pPr>
        <w:pStyle w:val="a9"/>
        <w:ind w:left="420" w:firstLineChars="0" w:firstLine="0"/>
        <w:rPr>
          <w:rFonts w:ascii="FangSong" w:eastAsia="FangSong" w:hAnsi="FangSong"/>
        </w:rPr>
      </w:pPr>
    </w:p>
    <w:p w:rsidR="00D5388D" w:rsidRDefault="00D5388D">
      <w:pPr>
        <w:pStyle w:val="a9"/>
        <w:ind w:left="420" w:firstLineChars="0" w:firstLine="0"/>
        <w:rPr>
          <w:rFonts w:ascii="FangSong" w:eastAsia="FangSong" w:hAnsi="FangSong"/>
        </w:rPr>
      </w:pPr>
    </w:p>
    <w:p w:rsidR="00D5388D" w:rsidRDefault="00D5388D">
      <w:pPr>
        <w:pStyle w:val="a9"/>
        <w:ind w:left="420" w:firstLineChars="0" w:firstLine="0"/>
        <w:rPr>
          <w:rFonts w:ascii="FangSong" w:eastAsia="FangSong" w:hAnsi="FangSong"/>
        </w:rPr>
      </w:pPr>
    </w:p>
    <w:p w:rsidR="001076E3" w:rsidRDefault="001076E3">
      <w:pPr>
        <w:pStyle w:val="a9"/>
        <w:ind w:left="420" w:firstLineChars="0" w:firstLine="0"/>
        <w:rPr>
          <w:rFonts w:ascii="FangSong" w:eastAsia="FangSong" w:hAnsi="FangSong"/>
        </w:rPr>
      </w:pPr>
    </w:p>
    <w:p w:rsidR="001076E3" w:rsidRDefault="001076E3">
      <w:pPr>
        <w:pStyle w:val="a9"/>
        <w:ind w:left="420" w:firstLineChars="0" w:firstLine="0"/>
        <w:rPr>
          <w:rFonts w:ascii="FangSong" w:eastAsia="FangSong" w:hAnsi="FangSong"/>
        </w:rPr>
      </w:pPr>
    </w:p>
    <w:p w:rsidR="001076E3" w:rsidRDefault="001076E3">
      <w:pPr>
        <w:pStyle w:val="a9"/>
        <w:ind w:left="420" w:firstLineChars="0" w:firstLine="0"/>
        <w:rPr>
          <w:rFonts w:ascii="FangSong" w:eastAsia="FangSong" w:hAnsi="FangSong"/>
        </w:rPr>
      </w:pPr>
    </w:p>
    <w:p w:rsidR="001076E3" w:rsidRDefault="001076E3">
      <w:pPr>
        <w:pStyle w:val="a9"/>
        <w:ind w:left="420" w:firstLineChars="0" w:firstLine="0"/>
        <w:rPr>
          <w:rFonts w:ascii="FangSong" w:eastAsia="FangSong" w:hAnsi="FangSong"/>
        </w:rPr>
      </w:pPr>
    </w:p>
    <w:p w:rsidR="001076E3" w:rsidRDefault="001076E3">
      <w:pPr>
        <w:pStyle w:val="a9"/>
        <w:ind w:left="420" w:firstLineChars="0" w:firstLine="0"/>
        <w:rPr>
          <w:rFonts w:ascii="FangSong" w:eastAsia="FangSong" w:hAnsi="FangSong"/>
        </w:rPr>
      </w:pPr>
    </w:p>
    <w:p w:rsidR="001076E3" w:rsidRDefault="001076E3">
      <w:pPr>
        <w:pStyle w:val="a9"/>
        <w:ind w:left="420" w:firstLineChars="0" w:firstLine="0"/>
        <w:rPr>
          <w:rFonts w:ascii="FangSong" w:eastAsia="FangSong" w:hAnsi="FangSong"/>
        </w:rPr>
      </w:pPr>
    </w:p>
    <w:p w:rsidR="001076E3" w:rsidRDefault="001076E3">
      <w:pPr>
        <w:pStyle w:val="a9"/>
        <w:ind w:left="420" w:firstLineChars="0" w:firstLine="0"/>
        <w:rPr>
          <w:rFonts w:ascii="FangSong" w:eastAsia="FangSong" w:hAnsi="FangSong"/>
        </w:rPr>
      </w:pPr>
    </w:p>
    <w:p w:rsidR="001076E3" w:rsidRDefault="001076E3">
      <w:pPr>
        <w:pStyle w:val="a9"/>
        <w:ind w:left="420" w:firstLineChars="0" w:firstLine="0"/>
        <w:rPr>
          <w:rFonts w:ascii="FangSong" w:eastAsia="FangSong" w:hAnsi="FangSong"/>
        </w:rPr>
      </w:pPr>
    </w:p>
    <w:p w:rsidR="001076E3" w:rsidRDefault="001076E3">
      <w:pPr>
        <w:pStyle w:val="a9"/>
        <w:ind w:left="420" w:firstLineChars="0" w:firstLine="0"/>
        <w:rPr>
          <w:rFonts w:ascii="FangSong" w:eastAsia="FangSong" w:hAnsi="FangSong"/>
        </w:rPr>
        <w:sectPr w:rsidR="001076E3">
          <w:footerReference w:type="default" r:id="rId10"/>
          <w:pgSz w:w="11906" w:h="16838"/>
          <w:pgMar w:top="1440" w:right="1800" w:bottom="1440" w:left="1800" w:header="851" w:footer="992" w:gutter="0"/>
          <w:cols w:space="425"/>
          <w:docGrid w:type="lines" w:linePitch="312"/>
        </w:sectPr>
      </w:pPr>
    </w:p>
    <w:p w:rsidR="00094285" w:rsidRPr="001076E3" w:rsidRDefault="00C06507" w:rsidP="00D748F9">
      <w:pPr>
        <w:pStyle w:val="a9"/>
        <w:ind w:firstLineChars="177" w:firstLine="425"/>
        <w:rPr>
          <w:rFonts w:ascii="FangSong" w:eastAsia="FangSong" w:hAnsi="FangSong"/>
          <w:sz w:val="24"/>
          <w:szCs w:val="24"/>
        </w:rPr>
      </w:pPr>
      <w:r w:rsidRPr="001076E3">
        <w:rPr>
          <w:rFonts w:ascii="FangSong" w:eastAsia="FangSong" w:hAnsi="FangSong" w:hint="eastAsia"/>
          <w:sz w:val="24"/>
          <w:szCs w:val="24"/>
        </w:rPr>
        <w:t>综合社会实践活动学习单分析包括对活动完成情况、活动类型、活动主题、活动名称、活动简介、活动时间、活动地点、活动指导教师、活动感受和活动评分的分析。主要可以分为以下</w:t>
      </w:r>
      <w:r w:rsidR="001076E3" w:rsidRPr="001076E3">
        <w:rPr>
          <w:rFonts w:ascii="FangSong" w:eastAsia="FangSong" w:hAnsi="FangSong" w:hint="eastAsia"/>
          <w:sz w:val="24"/>
          <w:szCs w:val="24"/>
        </w:rPr>
        <w:t>三</w:t>
      </w:r>
      <w:r w:rsidRPr="001076E3">
        <w:rPr>
          <w:rFonts w:ascii="FangSong" w:eastAsia="FangSong" w:hAnsi="FangSong" w:hint="eastAsia"/>
          <w:sz w:val="24"/>
          <w:szCs w:val="24"/>
        </w:rPr>
        <w:t>个模块：</w:t>
      </w:r>
    </w:p>
    <w:p w:rsidR="00601583" w:rsidRPr="001076E3" w:rsidRDefault="00601583">
      <w:pPr>
        <w:pStyle w:val="a9"/>
        <w:ind w:left="420" w:firstLineChars="0" w:firstLine="0"/>
        <w:rPr>
          <w:rFonts w:ascii="FangSong" w:eastAsia="FangSong" w:hAnsi="FangSong"/>
          <w:sz w:val="24"/>
          <w:szCs w:val="24"/>
        </w:rPr>
      </w:pPr>
    </w:p>
    <w:p w:rsidR="00094285" w:rsidRPr="001076E3" w:rsidRDefault="00601583" w:rsidP="00D5388D">
      <w:pPr>
        <w:pStyle w:val="2"/>
        <w:numPr>
          <w:ilvl w:val="0"/>
          <w:numId w:val="1"/>
        </w:numPr>
        <w:rPr>
          <w:rFonts w:ascii="FangSong" w:eastAsia="FangSong" w:hAnsi="FangSong"/>
          <w:b w:val="0"/>
        </w:rPr>
      </w:pPr>
      <w:bookmarkStart w:id="1" w:name="_Toc528911554"/>
      <w:r w:rsidRPr="001076E3">
        <w:rPr>
          <w:rFonts w:ascii="FangSong" w:eastAsia="FangSong" w:hAnsi="FangSong" w:hint="eastAsia"/>
          <w:b w:val="0"/>
        </w:rPr>
        <w:t>基</w:t>
      </w:r>
      <w:r w:rsidR="00D748F9" w:rsidRPr="001076E3">
        <w:rPr>
          <w:rFonts w:ascii="FangSong" w:eastAsia="FangSong" w:hAnsi="FangSong" w:hint="eastAsia"/>
          <w:b w:val="0"/>
        </w:rPr>
        <w:t>本</w:t>
      </w:r>
      <w:r w:rsidRPr="001076E3">
        <w:rPr>
          <w:rFonts w:ascii="FangSong" w:eastAsia="FangSong" w:hAnsi="FangSong" w:hint="eastAsia"/>
          <w:b w:val="0"/>
        </w:rPr>
        <w:t>测度</w:t>
      </w:r>
      <w:r w:rsidR="003F5198" w:rsidRPr="001076E3">
        <w:rPr>
          <w:rFonts w:ascii="FangSong" w:eastAsia="FangSong" w:hAnsi="FangSong" w:hint="eastAsia"/>
          <w:b w:val="0"/>
        </w:rPr>
        <w:t>框架</w:t>
      </w:r>
      <w:bookmarkEnd w:id="1"/>
    </w:p>
    <w:p w:rsidR="000E4568" w:rsidRPr="001076E3" w:rsidRDefault="00601583" w:rsidP="00D5388D">
      <w:pPr>
        <w:pStyle w:val="3"/>
        <w:numPr>
          <w:ilvl w:val="0"/>
          <w:numId w:val="2"/>
        </w:numPr>
        <w:rPr>
          <w:rFonts w:ascii="FangSong" w:eastAsia="FangSong" w:hAnsi="FangSong"/>
          <w:b w:val="0"/>
        </w:rPr>
      </w:pPr>
      <w:bookmarkStart w:id="2" w:name="_Toc528911555"/>
      <w:r w:rsidRPr="001076E3">
        <w:rPr>
          <w:rFonts w:ascii="FangSong" w:eastAsia="FangSong" w:hAnsi="FangSong" w:hint="eastAsia"/>
          <w:b w:val="0"/>
        </w:rPr>
        <w:t>活动</w:t>
      </w:r>
      <w:r w:rsidR="000E4568" w:rsidRPr="001076E3">
        <w:rPr>
          <w:rFonts w:ascii="FangSong" w:eastAsia="FangSong" w:hAnsi="FangSong" w:hint="eastAsia"/>
          <w:b w:val="0"/>
        </w:rPr>
        <w:t>设计</w:t>
      </w:r>
      <w:bookmarkEnd w:id="2"/>
    </w:p>
    <w:p w:rsidR="009776C0" w:rsidRPr="001076E3" w:rsidRDefault="009776C0" w:rsidP="00D5388D">
      <w:pPr>
        <w:pStyle w:val="3"/>
        <w:numPr>
          <w:ilvl w:val="0"/>
          <w:numId w:val="2"/>
        </w:numPr>
        <w:rPr>
          <w:rFonts w:ascii="FangSong" w:eastAsia="FangSong" w:hAnsi="FangSong"/>
          <w:b w:val="0"/>
        </w:rPr>
      </w:pPr>
      <w:bookmarkStart w:id="3" w:name="_Toc528911556"/>
      <w:r w:rsidRPr="001076E3">
        <w:rPr>
          <w:rFonts w:ascii="FangSong" w:eastAsia="FangSong" w:hAnsi="FangSong" w:hint="eastAsia"/>
          <w:b w:val="0"/>
        </w:rPr>
        <w:t>活动</w:t>
      </w:r>
      <w:r w:rsidR="005E71D0" w:rsidRPr="001076E3">
        <w:rPr>
          <w:rFonts w:ascii="FangSong" w:eastAsia="FangSong" w:hAnsi="FangSong" w:hint="eastAsia"/>
          <w:b w:val="0"/>
        </w:rPr>
        <w:t>收获</w:t>
      </w:r>
      <w:bookmarkEnd w:id="3"/>
    </w:p>
    <w:p w:rsidR="003F5198" w:rsidRPr="001076E3" w:rsidRDefault="003F5198" w:rsidP="00D5388D">
      <w:pPr>
        <w:pStyle w:val="4"/>
        <w:numPr>
          <w:ilvl w:val="0"/>
          <w:numId w:val="4"/>
        </w:numPr>
        <w:rPr>
          <w:rFonts w:ascii="FangSong" w:eastAsia="FangSong" w:hAnsi="FangSong"/>
          <w:b w:val="0"/>
        </w:rPr>
      </w:pPr>
      <w:r w:rsidRPr="001076E3">
        <w:rPr>
          <w:rFonts w:ascii="FangSong" w:eastAsia="FangSong" w:hAnsi="FangSong" w:hint="eastAsia"/>
          <w:b w:val="0"/>
        </w:rPr>
        <w:t>认知收获</w:t>
      </w:r>
    </w:p>
    <w:p w:rsidR="009776C0" w:rsidRPr="001076E3" w:rsidRDefault="009776C0" w:rsidP="00D5388D">
      <w:pPr>
        <w:pStyle w:val="4"/>
        <w:numPr>
          <w:ilvl w:val="0"/>
          <w:numId w:val="4"/>
        </w:numPr>
        <w:rPr>
          <w:rFonts w:ascii="FangSong" w:eastAsia="FangSong" w:hAnsi="FangSong"/>
          <w:b w:val="0"/>
        </w:rPr>
      </w:pPr>
      <w:r w:rsidRPr="001076E3">
        <w:rPr>
          <w:rFonts w:ascii="FangSong" w:eastAsia="FangSong" w:hAnsi="FangSong" w:hint="eastAsia"/>
          <w:b w:val="0"/>
        </w:rPr>
        <w:t>情感收获</w:t>
      </w:r>
    </w:p>
    <w:p w:rsidR="005E71D0" w:rsidRDefault="00561548" w:rsidP="005C66A7">
      <w:pPr>
        <w:ind w:firstLineChars="202" w:firstLine="424"/>
        <w:rPr>
          <w:rFonts w:ascii="FangSong" w:eastAsia="FangSong" w:hAnsi="FangSong"/>
        </w:rPr>
      </w:pPr>
      <w:r w:rsidRPr="00561548">
        <w:rPr>
          <w:rFonts w:ascii="FangSong" w:eastAsia="FangSong" w:hAnsi="FangSong" w:hint="eastAsia"/>
        </w:rPr>
        <w:t>依据</w:t>
      </w:r>
      <w:r w:rsidR="00A4685E" w:rsidRPr="00561548">
        <w:rPr>
          <w:rFonts w:ascii="FangSong" w:eastAsia="FangSong" w:hAnsi="FangSong" w:hint="eastAsia"/>
        </w:rPr>
        <w:t>大连理工大学信息检索研究室</w:t>
      </w:r>
      <w:r w:rsidR="00A4685E">
        <w:rPr>
          <w:rFonts w:ascii="FangSong" w:eastAsia="FangSong" w:hAnsi="FangSong" w:hint="eastAsia"/>
        </w:rPr>
        <w:t>整理和标准的《</w:t>
      </w:r>
      <w:r w:rsidRPr="00561548">
        <w:rPr>
          <w:rFonts w:ascii="FangSong" w:eastAsia="FangSong" w:hAnsi="FangSong" w:hint="eastAsia"/>
        </w:rPr>
        <w:t>中文情感词汇本体库</w:t>
      </w:r>
      <w:r w:rsidR="00726D5E">
        <w:rPr>
          <w:rFonts w:ascii="FangSong" w:eastAsia="FangSong" w:hAnsi="FangSong" w:hint="eastAsia"/>
        </w:rPr>
        <w:t>》进行整理分析，</w:t>
      </w:r>
      <w:r w:rsidR="004F0A1D">
        <w:rPr>
          <w:rFonts w:ascii="FangSong" w:eastAsia="FangSong" w:hAnsi="FangSong" w:hint="eastAsia"/>
        </w:rPr>
        <w:t>词汇本体库</w:t>
      </w:r>
      <w:r w:rsidRPr="00561548">
        <w:rPr>
          <w:rFonts w:ascii="FangSong" w:eastAsia="FangSong" w:hAnsi="FangSong" w:hint="eastAsia"/>
        </w:rPr>
        <w:t>从不同角度描述一个中文词汇或者短语，包括词语词性种类、情感类别、情感强度及极性等信息。每个词在每一类情感下都对应了一个极性。其中，</w:t>
      </w:r>
      <w:r w:rsidRPr="00561548">
        <w:rPr>
          <w:rFonts w:ascii="FangSong" w:eastAsia="FangSong" w:hAnsi="FangSong"/>
        </w:rPr>
        <w:t>0代表中性，1代表褒义，2代表贬义</w:t>
      </w:r>
      <w:del w:id="4" w:author="张娜" w:date="2018-11-02T10:17:00Z">
        <w:r w:rsidRPr="00561548" w:rsidDel="005D0AF0">
          <w:rPr>
            <w:rFonts w:ascii="FangSong" w:eastAsia="FangSong" w:hAnsi="FangSong"/>
          </w:rPr>
          <w:delText>，3代表兼有褒贬两性</w:delText>
        </w:r>
        <w:r w:rsidR="005C66A7" w:rsidDel="005D0AF0">
          <w:rPr>
            <w:rStyle w:val="ad"/>
            <w:rFonts w:ascii="FangSong" w:eastAsia="FangSong" w:hAnsi="FangSong"/>
          </w:rPr>
          <w:footnoteReference w:id="1"/>
        </w:r>
      </w:del>
      <w:r w:rsidRPr="00561548">
        <w:rPr>
          <w:rFonts w:ascii="FangSong" w:eastAsia="FangSong" w:hAnsi="FangSong"/>
        </w:rPr>
        <w:t>。</w:t>
      </w:r>
      <w:r w:rsidR="005C66A7" w:rsidRPr="005C66A7">
        <w:rPr>
          <w:rFonts w:ascii="FangSong" w:eastAsia="FangSong" w:hAnsi="FangSong" w:hint="eastAsia"/>
        </w:rPr>
        <w:t>情感强度</w:t>
      </w:r>
      <w:r w:rsidR="005C66A7">
        <w:rPr>
          <w:rFonts w:ascii="FangSong" w:eastAsia="FangSong" w:hAnsi="FangSong" w:hint="eastAsia"/>
        </w:rPr>
        <w:t>则</w:t>
      </w:r>
      <w:r w:rsidR="005C66A7" w:rsidRPr="005C66A7">
        <w:rPr>
          <w:rFonts w:ascii="FangSong" w:eastAsia="FangSong" w:hAnsi="FangSong" w:hint="eastAsia"/>
        </w:rPr>
        <w:t>分为</w:t>
      </w:r>
      <w:r w:rsidR="005C66A7" w:rsidRPr="005C66A7">
        <w:rPr>
          <w:rFonts w:ascii="FangSong" w:eastAsia="FangSong" w:hAnsi="FangSong"/>
        </w:rPr>
        <w:t>1,3,5,7,9五档，9表示强度最大，1为强度最小</w:t>
      </w:r>
      <w:r w:rsidRPr="00561548">
        <w:rPr>
          <w:rFonts w:ascii="FangSong" w:eastAsia="FangSong" w:hAnsi="FangSong"/>
        </w:rPr>
        <w:t>。</w:t>
      </w:r>
    </w:p>
    <w:p w:rsidR="00872CB8" w:rsidRPr="001076E3" w:rsidRDefault="00872CB8" w:rsidP="005C66A7">
      <w:pPr>
        <w:ind w:firstLineChars="202" w:firstLine="424"/>
        <w:rPr>
          <w:rFonts w:ascii="FangSong" w:eastAsia="FangSong" w:hAnsi="FangSong"/>
        </w:rPr>
      </w:pPr>
      <w:r>
        <w:rPr>
          <w:rFonts w:ascii="FangSong" w:eastAsia="FangSong" w:hAnsi="FangSong" w:hint="eastAsia"/>
        </w:rPr>
        <w:t>以东城和房山为例</w:t>
      </w:r>
      <w:r w:rsidR="00C1251A">
        <w:rPr>
          <w:rFonts w:ascii="FangSong" w:eastAsia="FangSong" w:hAnsi="FangSong" w:hint="eastAsia"/>
        </w:rPr>
        <w:t>（见图1和图2）</w:t>
      </w:r>
    </w:p>
    <w:p w:rsidR="00620296" w:rsidRPr="001076E3" w:rsidRDefault="00D748F9" w:rsidP="00D5388D">
      <w:pPr>
        <w:pStyle w:val="3"/>
        <w:numPr>
          <w:ilvl w:val="0"/>
          <w:numId w:val="2"/>
        </w:numPr>
        <w:rPr>
          <w:rFonts w:ascii="FangSong" w:eastAsia="FangSong" w:hAnsi="FangSong"/>
          <w:b w:val="0"/>
        </w:rPr>
      </w:pPr>
      <w:bookmarkStart w:id="7" w:name="_Toc528911557"/>
      <w:r w:rsidRPr="001076E3">
        <w:rPr>
          <w:rFonts w:ascii="FangSong" w:eastAsia="FangSong" w:hAnsi="FangSong" w:hint="eastAsia"/>
          <w:b w:val="0"/>
        </w:rPr>
        <w:t>形成评价指标体系</w:t>
      </w:r>
      <w:bookmarkEnd w:id="7"/>
    </w:p>
    <w:p w:rsidR="00872CB8" w:rsidRDefault="00872CB8" w:rsidP="00872CB8">
      <w:pPr>
        <w:rPr>
          <w:rFonts w:ascii="FangSong" w:eastAsia="FangSong" w:hAnsi="FangSong"/>
        </w:rPr>
      </w:pPr>
    </w:p>
    <w:p w:rsidR="00872CB8" w:rsidRDefault="00872CB8" w:rsidP="00872CB8">
      <w:pPr>
        <w:rPr>
          <w:rFonts w:ascii="FangSong" w:eastAsia="FangSong" w:hAnsi="FangSong"/>
        </w:rPr>
      </w:pPr>
    </w:p>
    <w:p w:rsidR="00441353" w:rsidRDefault="00441353" w:rsidP="00872CB8">
      <w:pPr>
        <w:rPr>
          <w:rFonts w:ascii="FangSong" w:eastAsia="FangSong" w:hAnsi="FangSong"/>
        </w:rPr>
      </w:pPr>
    </w:p>
    <w:p w:rsidR="00441353" w:rsidRDefault="00441353" w:rsidP="00872CB8">
      <w:pPr>
        <w:rPr>
          <w:rFonts w:ascii="FangSong" w:eastAsia="FangSong" w:hAnsi="FangSong"/>
        </w:rPr>
      </w:pPr>
    </w:p>
    <w:p w:rsidR="00441353" w:rsidRDefault="00441353" w:rsidP="00872CB8">
      <w:pPr>
        <w:rPr>
          <w:rFonts w:ascii="FangSong" w:eastAsia="FangSong" w:hAnsi="FangSong"/>
        </w:rPr>
      </w:pPr>
    </w:p>
    <w:p w:rsidR="00441353" w:rsidRDefault="00441353" w:rsidP="00872CB8">
      <w:pPr>
        <w:rPr>
          <w:rFonts w:ascii="FangSong" w:eastAsia="FangSong" w:hAnsi="FangSong"/>
        </w:rPr>
      </w:pPr>
    </w:p>
    <w:p w:rsidR="00441353" w:rsidRDefault="00441353" w:rsidP="00872CB8">
      <w:pPr>
        <w:rPr>
          <w:rFonts w:ascii="FangSong" w:eastAsia="FangSong" w:hAnsi="FangSong"/>
        </w:rPr>
      </w:pPr>
    </w:p>
    <w:p w:rsidR="00441353" w:rsidRDefault="00441353" w:rsidP="00872CB8">
      <w:pPr>
        <w:rPr>
          <w:rFonts w:ascii="FangSong" w:eastAsia="FangSong" w:hAnsi="FangSong"/>
        </w:rPr>
      </w:pPr>
    </w:p>
    <w:p w:rsidR="00441353" w:rsidRDefault="00441353" w:rsidP="00872CB8">
      <w:pPr>
        <w:rPr>
          <w:rFonts w:ascii="FangSong" w:eastAsia="FangSong" w:hAnsi="FangSong"/>
        </w:rPr>
      </w:pPr>
    </w:p>
    <w:p w:rsidR="00441353" w:rsidRDefault="00441353" w:rsidP="00872CB8">
      <w:pPr>
        <w:rPr>
          <w:rFonts w:ascii="FangSong" w:eastAsia="FangSong" w:hAnsi="FangSong"/>
        </w:rPr>
      </w:pPr>
    </w:p>
    <w:p w:rsidR="00441353" w:rsidRDefault="00441353" w:rsidP="00872CB8">
      <w:pPr>
        <w:rPr>
          <w:rFonts w:ascii="FangSong" w:eastAsia="FangSong" w:hAnsi="FangSong"/>
        </w:rPr>
      </w:pPr>
    </w:p>
    <w:p w:rsidR="00441353" w:rsidRPr="00872CB8" w:rsidRDefault="00441353" w:rsidP="00872CB8">
      <w:pPr>
        <w:rPr>
          <w:rFonts w:ascii="FangSong" w:eastAsia="FangSong" w:hAnsi="FangSong"/>
        </w:rPr>
        <w:sectPr w:rsidR="00441353" w:rsidRPr="00872CB8" w:rsidSect="0003601E">
          <w:footerReference w:type="default" r:id="rId11"/>
          <w:pgSz w:w="11906" w:h="16838"/>
          <w:pgMar w:top="1440" w:right="1800" w:bottom="1440" w:left="1800" w:header="851" w:footer="992" w:gutter="0"/>
          <w:pgNumType w:start="1"/>
          <w:cols w:space="425"/>
          <w:docGrid w:type="lines" w:linePitch="312"/>
        </w:sectPr>
      </w:pPr>
    </w:p>
    <w:p w:rsidR="00D748F9" w:rsidRDefault="00176D2B" w:rsidP="005A67F2">
      <w:pPr>
        <w:pStyle w:val="ae"/>
        <w:keepNext/>
        <w:jc w:val="center"/>
      </w:pPr>
      <w:r>
        <w:rPr>
          <w:rFonts w:hint="eastAsia"/>
        </w:rPr>
        <w:t>图</w:t>
      </w:r>
      <w:r>
        <w:rPr>
          <w:rFonts w:hint="eastAsia"/>
        </w:rPr>
        <w:t xml:space="preserve"> </w:t>
      </w:r>
      <w:r w:rsidR="0096086C">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96086C">
        <w:fldChar w:fldCharType="separate"/>
      </w:r>
      <w:r w:rsidR="009001A9">
        <w:rPr>
          <w:noProof/>
        </w:rPr>
        <w:t>1</w:t>
      </w:r>
      <w:r w:rsidR="0096086C">
        <w:fldChar w:fldCharType="end"/>
      </w:r>
      <w:r w:rsidR="005A67F2">
        <w:t xml:space="preserve"> </w:t>
      </w:r>
      <w:r w:rsidR="003A02CE" w:rsidRPr="009A5FCA">
        <w:rPr>
          <w:rFonts w:hint="eastAsia"/>
        </w:rPr>
        <w:t>东城</w:t>
      </w:r>
      <w:r w:rsidR="00445E94" w:rsidRPr="009A5FCA">
        <w:rPr>
          <w:rFonts w:hint="eastAsia"/>
        </w:rPr>
        <w:t>实践活动单主观感受的情感分析</w:t>
      </w:r>
    </w:p>
    <w:p w:rsidR="0072305A" w:rsidRPr="00B271AE" w:rsidRDefault="0072305A" w:rsidP="00872CB8">
      <w:pPr>
        <w:rPr>
          <w:rFonts w:ascii="FangSong" w:eastAsia="FangSong" w:hAnsi="FangSong"/>
        </w:rPr>
      </w:pPr>
      <w:r w:rsidRPr="00B271AE">
        <w:rPr>
          <w:rFonts w:ascii="FangSong" w:eastAsia="FangSong" w:hAnsi="FangSong" w:hint="eastAsia"/>
        </w:rPr>
        <w:t>以下词云由左到右，分别是褒义、中性和贬义：</w:t>
      </w:r>
    </w:p>
    <w:p w:rsidR="0072305A" w:rsidRPr="00B271AE" w:rsidRDefault="0072305A" w:rsidP="00872CB8">
      <w:pPr>
        <w:rPr>
          <w:rFonts w:ascii="FangSong" w:eastAsia="FangSong" w:hAnsi="FangSong"/>
        </w:rPr>
      </w:pPr>
    </w:p>
    <w:p w:rsidR="0072305A" w:rsidRPr="00B271AE" w:rsidRDefault="0072305A" w:rsidP="00872CB8">
      <w:pPr>
        <w:rPr>
          <w:rFonts w:ascii="FangSong" w:eastAsia="FangSong" w:hAnsi="FangSong"/>
        </w:rPr>
      </w:pPr>
    </w:p>
    <w:p w:rsidR="0072305A" w:rsidRPr="00B271AE" w:rsidRDefault="00C243A2" w:rsidP="00872CB8">
      <w:pPr>
        <w:rPr>
          <w:rFonts w:ascii="FangSong" w:eastAsia="FangSong" w:hAnsi="FangSong"/>
        </w:rPr>
      </w:pPr>
      <w:r w:rsidRPr="00B271AE">
        <w:rPr>
          <w:rFonts w:ascii="FangSong" w:eastAsia="FangSong" w:hAnsi="FangSong" w:hint="eastAsia"/>
          <w:noProof/>
        </w:rPr>
        <w:drawing>
          <wp:anchor distT="0" distB="0" distL="114300" distR="114300" simplePos="0" relativeHeight="251615232" behindDoc="0" locked="0" layoutInCell="1" allowOverlap="1">
            <wp:simplePos x="0" y="0"/>
            <wp:positionH relativeFrom="column">
              <wp:posOffset>4053840</wp:posOffset>
            </wp:positionH>
            <wp:positionV relativeFrom="paragraph">
              <wp:posOffset>100965</wp:posOffset>
            </wp:positionV>
            <wp:extent cx="1931670" cy="2806700"/>
            <wp:effectExtent l="0" t="0" r="0" b="0"/>
            <wp:wrapNone/>
            <wp:docPr id="2" name="图片 2" descr="dc中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 descr="dc中性"/>
                    <pic:cNvPicPr>
                      <a:picLocks noChangeAspect="1" noChangeArrowheads="1"/>
                    </pic:cNvPicPr>
                  </pic:nvPicPr>
                  <pic:blipFill rotWithShape="1">
                    <a:blip r:embed="rId12"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30439" t="8696" r="33133" b="10526"/>
                    <a:stretch/>
                  </pic:blipFill>
                  <pic:spPr bwMode="auto">
                    <a:xfrm>
                      <a:off x="0" y="0"/>
                      <a:ext cx="1931670" cy="2806700"/>
                    </a:xfrm>
                    <a:prstGeom prst="rect">
                      <a:avLst/>
                    </a:prstGeom>
                    <a:noFill/>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r w:rsidR="002A5D6D" w:rsidRPr="00B271AE">
        <w:rPr>
          <w:rFonts w:ascii="FangSong" w:eastAsia="FangSong" w:hAnsi="FangSong" w:hint="eastAsia"/>
          <w:noProof/>
        </w:rPr>
        <w:drawing>
          <wp:anchor distT="0" distB="0" distL="114300" distR="114300" simplePos="0" relativeHeight="251621376" behindDoc="0" locked="0" layoutInCell="1" allowOverlap="1">
            <wp:simplePos x="0" y="0"/>
            <wp:positionH relativeFrom="column">
              <wp:posOffset>6336665</wp:posOffset>
            </wp:positionH>
            <wp:positionV relativeFrom="paragraph">
              <wp:posOffset>99695</wp:posOffset>
            </wp:positionV>
            <wp:extent cx="2225675" cy="2759102"/>
            <wp:effectExtent l="0" t="0" r="3175" b="3175"/>
            <wp:wrapNone/>
            <wp:docPr id="3" name="图片 3" descr="dc贬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 descr="dc贬义"/>
                    <pic:cNvPicPr>
                      <a:picLocks noChangeAspect="1" noChangeArrowheads="1"/>
                    </pic:cNvPicPr>
                  </pic:nvPicPr>
                  <pic:blipFill rotWithShape="1">
                    <a:blip r:embed="rId13"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29564" t="11314" r="28206" b="10156"/>
                    <a:stretch/>
                  </pic:blipFill>
                  <pic:spPr bwMode="auto">
                    <a:xfrm>
                      <a:off x="0" y="0"/>
                      <a:ext cx="2225675" cy="2759102"/>
                    </a:xfrm>
                    <a:prstGeom prst="rect">
                      <a:avLst/>
                    </a:prstGeom>
                    <a:noFill/>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r w:rsidR="004B3590" w:rsidRPr="00B271AE">
        <w:rPr>
          <w:rFonts w:ascii="FangSong" w:eastAsia="FangSong" w:hAnsi="FangSong" w:hint="eastAsia"/>
          <w:noProof/>
        </w:rPr>
        <w:drawing>
          <wp:anchor distT="0" distB="0" distL="114300" distR="114300" simplePos="0" relativeHeight="251608064" behindDoc="0" locked="0" layoutInCell="1" allowOverlap="1">
            <wp:simplePos x="0" y="0"/>
            <wp:positionH relativeFrom="column">
              <wp:posOffset>0</wp:posOffset>
            </wp:positionH>
            <wp:positionV relativeFrom="paragraph">
              <wp:posOffset>99695</wp:posOffset>
            </wp:positionV>
            <wp:extent cx="3942715" cy="2750185"/>
            <wp:effectExtent l="0" t="0" r="635" b="0"/>
            <wp:wrapNone/>
            <wp:docPr id="1" name="图片 1" descr="dc褒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 descr="dc褒义"/>
                    <pic:cNvPicPr>
                      <a:picLocks noChangeAspect="1" noChangeArrowheads="1"/>
                    </pic:cNvPicPr>
                  </pic:nvPicPr>
                  <pic:blipFill rotWithShape="1">
                    <a:blip r:embed="rId14"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14095" t="10301" r="11544" b="10516"/>
                    <a:stretch/>
                  </pic:blipFill>
                  <pic:spPr bwMode="auto">
                    <a:xfrm>
                      <a:off x="0" y="0"/>
                      <a:ext cx="3942715" cy="2750185"/>
                    </a:xfrm>
                    <a:prstGeom prst="rect">
                      <a:avLst/>
                    </a:prstGeom>
                    <a:noFill/>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p>
    <w:p w:rsidR="0072305A" w:rsidRPr="00B271AE" w:rsidRDefault="0072305A" w:rsidP="00872CB8">
      <w:pPr>
        <w:rPr>
          <w:rFonts w:ascii="FangSong" w:eastAsia="FangSong" w:hAnsi="FangSong"/>
        </w:rPr>
      </w:pPr>
    </w:p>
    <w:p w:rsidR="0072305A" w:rsidRPr="00B271AE" w:rsidRDefault="0072305A" w:rsidP="00872CB8">
      <w:pPr>
        <w:rPr>
          <w:rFonts w:ascii="FangSong" w:eastAsia="FangSong" w:hAnsi="FangSong"/>
        </w:rPr>
      </w:pPr>
    </w:p>
    <w:p w:rsidR="0072305A" w:rsidRPr="00B271AE" w:rsidRDefault="0072305A" w:rsidP="00872CB8">
      <w:pPr>
        <w:rPr>
          <w:rFonts w:ascii="FangSong" w:eastAsia="FangSong" w:hAnsi="FangSong"/>
        </w:rPr>
      </w:pPr>
    </w:p>
    <w:p w:rsidR="0072305A" w:rsidRPr="00B271AE" w:rsidRDefault="0072305A" w:rsidP="00872CB8">
      <w:pPr>
        <w:rPr>
          <w:rFonts w:ascii="FangSong" w:eastAsia="FangSong" w:hAnsi="FangSong"/>
        </w:rPr>
      </w:pPr>
    </w:p>
    <w:p w:rsidR="0072305A" w:rsidRPr="00B271AE" w:rsidRDefault="0072305A" w:rsidP="00872CB8">
      <w:pPr>
        <w:rPr>
          <w:rFonts w:ascii="FangSong" w:eastAsia="FangSong" w:hAnsi="FangSong"/>
        </w:rPr>
      </w:pPr>
    </w:p>
    <w:p w:rsidR="00872CB8" w:rsidRPr="00B271AE" w:rsidRDefault="00872CB8" w:rsidP="00872CB8">
      <w:pPr>
        <w:rPr>
          <w:rFonts w:ascii="FangSong" w:eastAsia="FangSong" w:hAnsi="FangSong"/>
        </w:rPr>
      </w:pPr>
    </w:p>
    <w:p w:rsidR="003A02CE" w:rsidRPr="00B271AE" w:rsidRDefault="003A02CE" w:rsidP="00872CB8">
      <w:pPr>
        <w:rPr>
          <w:rFonts w:ascii="FangSong" w:eastAsia="FangSong" w:hAnsi="FangSong"/>
        </w:rPr>
      </w:pPr>
    </w:p>
    <w:p w:rsidR="003A02CE" w:rsidRPr="00B271AE" w:rsidRDefault="003A02CE" w:rsidP="00872CB8">
      <w:pPr>
        <w:rPr>
          <w:rFonts w:ascii="FangSong" w:eastAsia="FangSong" w:hAnsi="FangSong"/>
        </w:rPr>
      </w:pPr>
    </w:p>
    <w:p w:rsidR="003A02CE" w:rsidRPr="00B271AE" w:rsidRDefault="003A02CE" w:rsidP="00872CB8">
      <w:pPr>
        <w:rPr>
          <w:rFonts w:ascii="FangSong" w:eastAsia="FangSong" w:hAnsi="FangSong"/>
        </w:rPr>
      </w:pPr>
    </w:p>
    <w:p w:rsidR="003A02CE" w:rsidRPr="00B271AE" w:rsidRDefault="003A02CE" w:rsidP="00872CB8">
      <w:pPr>
        <w:rPr>
          <w:rFonts w:ascii="FangSong" w:eastAsia="FangSong" w:hAnsi="FangSong"/>
        </w:rPr>
      </w:pPr>
    </w:p>
    <w:p w:rsidR="003A02CE" w:rsidRPr="00B271AE" w:rsidRDefault="003A02CE" w:rsidP="00872CB8">
      <w:pPr>
        <w:rPr>
          <w:rFonts w:ascii="FangSong" w:eastAsia="FangSong" w:hAnsi="FangSong"/>
        </w:rPr>
      </w:pPr>
    </w:p>
    <w:p w:rsidR="003A02CE" w:rsidRPr="00B271AE" w:rsidRDefault="003A02CE" w:rsidP="00872CB8">
      <w:pPr>
        <w:rPr>
          <w:rFonts w:ascii="FangSong" w:eastAsia="FangSong" w:hAnsi="FangSong"/>
        </w:rPr>
      </w:pPr>
    </w:p>
    <w:p w:rsidR="003A02CE" w:rsidRPr="00B271AE" w:rsidRDefault="003A02CE" w:rsidP="00872CB8">
      <w:pPr>
        <w:rPr>
          <w:rFonts w:ascii="FangSong" w:eastAsia="FangSong" w:hAnsi="FangSong"/>
        </w:rPr>
      </w:pPr>
    </w:p>
    <w:p w:rsidR="002A5D6D" w:rsidRPr="00B271AE" w:rsidRDefault="002A5D6D" w:rsidP="00872CB8">
      <w:pPr>
        <w:rPr>
          <w:rFonts w:ascii="FangSong" w:eastAsia="FangSong" w:hAnsi="FangSong"/>
        </w:rPr>
      </w:pPr>
    </w:p>
    <w:p w:rsidR="005A67F2" w:rsidRPr="00B271AE" w:rsidRDefault="005A67F2" w:rsidP="00872CB8">
      <w:pPr>
        <w:rPr>
          <w:rFonts w:ascii="FangSong" w:eastAsia="FangSong" w:hAnsi="FangSong"/>
        </w:rPr>
      </w:pPr>
    </w:p>
    <w:p w:rsidR="00F7347A" w:rsidRPr="00B271AE" w:rsidRDefault="000C6F04" w:rsidP="00872CB8">
      <w:pPr>
        <w:rPr>
          <w:rFonts w:ascii="FangSong" w:eastAsia="FangSong" w:hAnsi="FangSong"/>
        </w:rPr>
      </w:pPr>
      <w:r w:rsidRPr="00B271AE">
        <w:rPr>
          <w:rFonts w:ascii="FangSong" w:eastAsia="FangSong" w:hAnsi="FangSong" w:hint="eastAsia"/>
        </w:rPr>
        <w:t>东城</w:t>
      </w:r>
      <w:r w:rsidR="005C3B73" w:rsidRPr="00B271AE">
        <w:rPr>
          <w:rFonts w:ascii="FangSong" w:eastAsia="FangSong" w:hAnsi="FangSong" w:hint="eastAsia"/>
        </w:rPr>
        <w:t>同学的主观感受中印象深刻的</w:t>
      </w:r>
      <w:r w:rsidR="00F7347A" w:rsidRPr="00B271AE">
        <w:rPr>
          <w:rFonts w:ascii="FangSong" w:eastAsia="FangSong" w:hAnsi="FangSong" w:hint="eastAsia"/>
        </w:rPr>
        <w:t>如下。</w:t>
      </w:r>
    </w:p>
    <w:p w:rsidR="002A5D6D" w:rsidRPr="00B271AE" w:rsidRDefault="00F7347A" w:rsidP="00872CB8">
      <w:pPr>
        <w:rPr>
          <w:rFonts w:ascii="FangSong" w:eastAsia="FangSong" w:hAnsi="FangSong"/>
        </w:rPr>
      </w:pPr>
      <w:r w:rsidRPr="00B271AE">
        <w:rPr>
          <w:rFonts w:ascii="FangSong" w:eastAsia="FangSong" w:hAnsi="FangSong" w:hint="eastAsia"/>
        </w:rPr>
        <w:t>褒义：</w:t>
      </w:r>
      <w:r w:rsidR="005C3B73" w:rsidRPr="00B271AE">
        <w:rPr>
          <w:rFonts w:ascii="FangSong" w:eastAsia="FangSong" w:hAnsi="FangSong" w:hint="eastAsia"/>
        </w:rPr>
        <w:t>深刻、伟大、强大、自豪、</w:t>
      </w:r>
      <w:r w:rsidRPr="00B271AE">
        <w:rPr>
          <w:rFonts w:ascii="FangSong" w:eastAsia="FangSong" w:hAnsi="FangSong" w:hint="eastAsia"/>
        </w:rPr>
        <w:t>精神、贡献等；</w:t>
      </w:r>
    </w:p>
    <w:p w:rsidR="00896B75" w:rsidRPr="00B271AE" w:rsidRDefault="00F7347A" w:rsidP="00872CB8">
      <w:pPr>
        <w:rPr>
          <w:rFonts w:ascii="FangSong" w:eastAsia="FangSong" w:hAnsi="FangSong"/>
        </w:rPr>
      </w:pPr>
      <w:r w:rsidRPr="00B271AE">
        <w:rPr>
          <w:rFonts w:ascii="FangSong" w:eastAsia="FangSong" w:hAnsi="FangSong" w:hint="eastAsia"/>
        </w:rPr>
        <w:t>中性：学习、</w:t>
      </w:r>
      <w:r w:rsidR="0088733C" w:rsidRPr="00B271AE">
        <w:rPr>
          <w:rFonts w:ascii="FangSong" w:eastAsia="FangSong" w:hAnsi="FangSong" w:hint="eastAsia"/>
        </w:rPr>
        <w:t>发展、希望、增强、进步等；</w:t>
      </w:r>
    </w:p>
    <w:p w:rsidR="0088733C" w:rsidRDefault="0088733C" w:rsidP="00872CB8">
      <w:r w:rsidRPr="00B271AE">
        <w:rPr>
          <w:rFonts w:ascii="FangSong" w:eastAsia="FangSong" w:hAnsi="FangSong" w:hint="eastAsia"/>
        </w:rPr>
        <w:t>贬义：不是、屈辱、国耻、浪费等。</w:t>
      </w:r>
    </w:p>
    <w:p w:rsidR="00896B75" w:rsidRDefault="00896B75" w:rsidP="00872CB8"/>
    <w:p w:rsidR="00445E94" w:rsidRDefault="00445E94" w:rsidP="00872CB8"/>
    <w:p w:rsidR="00445E94" w:rsidRDefault="00445E94" w:rsidP="00872CB8"/>
    <w:p w:rsidR="00445E94" w:rsidRDefault="005A67F2" w:rsidP="005A67F2">
      <w:pPr>
        <w:pStyle w:val="ae"/>
        <w:keepNext/>
        <w:jc w:val="center"/>
        <w:rPr>
          <w:b/>
        </w:rPr>
      </w:pPr>
      <w:r>
        <w:rPr>
          <w:rFonts w:hint="eastAsia"/>
        </w:rPr>
        <w:t>图</w:t>
      </w:r>
      <w:r>
        <w:rPr>
          <w:rFonts w:hint="eastAsia"/>
        </w:rPr>
        <w:t xml:space="preserve"> </w:t>
      </w:r>
      <w:r w:rsidR="0096086C">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96086C">
        <w:fldChar w:fldCharType="separate"/>
      </w:r>
      <w:r w:rsidR="009001A9">
        <w:rPr>
          <w:noProof/>
        </w:rPr>
        <w:t>2</w:t>
      </w:r>
      <w:r w:rsidR="0096086C">
        <w:fldChar w:fldCharType="end"/>
      </w:r>
      <w:r>
        <w:t xml:space="preserve"> </w:t>
      </w:r>
      <w:r w:rsidR="00445E94" w:rsidRPr="009A5FCA">
        <w:rPr>
          <w:rFonts w:hint="eastAsia"/>
        </w:rPr>
        <w:t>房山实践活动单主观感受的情感分析</w:t>
      </w:r>
    </w:p>
    <w:p w:rsidR="00896B75" w:rsidRPr="00B271AE" w:rsidRDefault="00896B75" w:rsidP="00896B75">
      <w:pPr>
        <w:rPr>
          <w:rFonts w:ascii="FangSong" w:eastAsia="FangSong" w:hAnsi="FangSong"/>
        </w:rPr>
      </w:pPr>
      <w:r w:rsidRPr="00B271AE">
        <w:rPr>
          <w:rFonts w:ascii="FangSong" w:eastAsia="FangSong" w:hAnsi="FangSong" w:hint="eastAsia"/>
        </w:rPr>
        <w:t>以下词云由左到右，分别是褒义、中性和贬义：</w:t>
      </w:r>
    </w:p>
    <w:p w:rsidR="00896B75" w:rsidRPr="00B271AE" w:rsidRDefault="00896B75" w:rsidP="00872CB8">
      <w:pPr>
        <w:rPr>
          <w:rFonts w:ascii="FangSong" w:eastAsia="FangSong" w:hAnsi="FangSong"/>
        </w:rPr>
      </w:pPr>
    </w:p>
    <w:p w:rsidR="00896B75" w:rsidRPr="00B271AE" w:rsidRDefault="00E06F49" w:rsidP="00872CB8">
      <w:pPr>
        <w:rPr>
          <w:rFonts w:ascii="FangSong" w:eastAsia="FangSong" w:hAnsi="FangSong"/>
        </w:rPr>
      </w:pPr>
      <w:r w:rsidRPr="00B271AE">
        <w:rPr>
          <w:rFonts w:ascii="FangSong" w:eastAsia="FangSong" w:hAnsi="FangSong" w:hint="eastAsia"/>
          <w:noProof/>
        </w:rPr>
        <w:drawing>
          <wp:anchor distT="0" distB="0" distL="114300" distR="114300" simplePos="0" relativeHeight="251633664" behindDoc="0" locked="0" layoutInCell="1" allowOverlap="1">
            <wp:simplePos x="0" y="0"/>
            <wp:positionH relativeFrom="column">
              <wp:posOffset>4048125</wp:posOffset>
            </wp:positionH>
            <wp:positionV relativeFrom="paragraph">
              <wp:posOffset>139065</wp:posOffset>
            </wp:positionV>
            <wp:extent cx="2038350" cy="2838450"/>
            <wp:effectExtent l="0" t="0" r="0" b="0"/>
            <wp:wrapNone/>
            <wp:docPr id="5" name="图片 5" descr="fs中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 descr="fs中性"/>
                    <pic:cNvPicPr>
                      <a:picLocks noChangeAspect="1" noChangeArrowheads="1"/>
                    </pic:cNvPicPr>
                  </pic:nvPicPr>
                  <pic:blipFill rotWithShape="1">
                    <a:blip r:embed="rId15"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28700" t="9214" r="32672" b="10027"/>
                    <a:stretch/>
                  </pic:blipFill>
                  <pic:spPr bwMode="auto">
                    <a:xfrm>
                      <a:off x="0" y="0"/>
                      <a:ext cx="2038350" cy="2838450"/>
                    </a:xfrm>
                    <a:prstGeom prst="rect">
                      <a:avLst/>
                    </a:prstGeom>
                    <a:noFill/>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r w:rsidR="00E32A6D" w:rsidRPr="00B271AE">
        <w:rPr>
          <w:rFonts w:ascii="FangSong" w:eastAsia="FangSong" w:hAnsi="FangSong" w:hint="eastAsia"/>
          <w:noProof/>
        </w:rPr>
        <w:drawing>
          <wp:anchor distT="0" distB="0" distL="114300" distR="114300" simplePos="0" relativeHeight="251640832" behindDoc="0" locked="0" layoutInCell="1" allowOverlap="1">
            <wp:simplePos x="0" y="0"/>
            <wp:positionH relativeFrom="column">
              <wp:posOffset>6400800</wp:posOffset>
            </wp:positionH>
            <wp:positionV relativeFrom="paragraph">
              <wp:posOffset>139065</wp:posOffset>
            </wp:positionV>
            <wp:extent cx="2371725" cy="2838450"/>
            <wp:effectExtent l="0" t="0" r="9525" b="0"/>
            <wp:wrapNone/>
            <wp:docPr id="6" name="图片 6" descr="fs贬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 descr="fs贬义"/>
                    <pic:cNvPicPr>
                      <a:picLocks noChangeAspect="1" noChangeArrowheads="1"/>
                    </pic:cNvPicPr>
                  </pic:nvPicPr>
                  <pic:blipFill rotWithShape="1">
                    <a:blip r:embed="rId16"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28339" t="10298" r="26715" b="8943"/>
                    <a:stretch/>
                  </pic:blipFill>
                  <pic:spPr bwMode="auto">
                    <a:xfrm>
                      <a:off x="0" y="0"/>
                      <a:ext cx="2371725" cy="2838450"/>
                    </a:xfrm>
                    <a:prstGeom prst="rect">
                      <a:avLst/>
                    </a:prstGeom>
                    <a:noFill/>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p>
    <w:p w:rsidR="00896B75" w:rsidRPr="00B271AE" w:rsidRDefault="00FF6371" w:rsidP="00872CB8">
      <w:pPr>
        <w:rPr>
          <w:rFonts w:ascii="FangSong" w:eastAsia="FangSong" w:hAnsi="FangSong"/>
        </w:rPr>
      </w:pPr>
      <w:r w:rsidRPr="00B271AE">
        <w:rPr>
          <w:rFonts w:ascii="FangSong" w:eastAsia="FangSong" w:hAnsi="FangSong" w:hint="eastAsia"/>
          <w:noProof/>
        </w:rPr>
        <w:drawing>
          <wp:anchor distT="0" distB="0" distL="114300" distR="114300" simplePos="0" relativeHeight="251626496" behindDoc="0" locked="0" layoutInCell="1" allowOverlap="1">
            <wp:simplePos x="0" y="0"/>
            <wp:positionH relativeFrom="column">
              <wp:posOffset>0</wp:posOffset>
            </wp:positionH>
            <wp:positionV relativeFrom="paragraph">
              <wp:posOffset>-59055</wp:posOffset>
            </wp:positionV>
            <wp:extent cx="3790950" cy="2771775"/>
            <wp:effectExtent l="0" t="0" r="0" b="9525"/>
            <wp:wrapNone/>
            <wp:docPr id="4" name="图片 4" descr="fs褒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 descr="fs褒义"/>
                    <pic:cNvPicPr>
                      <a:picLocks noChangeAspect="1" noChangeArrowheads="1"/>
                    </pic:cNvPicPr>
                  </pic:nvPicPr>
                  <pic:blipFill rotWithShape="1">
                    <a:blip r:embed="rId17"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14801" t="10569" r="13357" b="10569"/>
                    <a:stretch/>
                  </pic:blipFill>
                  <pic:spPr bwMode="auto">
                    <a:xfrm>
                      <a:off x="0" y="0"/>
                      <a:ext cx="3790950" cy="2771775"/>
                    </a:xfrm>
                    <a:prstGeom prst="rect">
                      <a:avLst/>
                    </a:prstGeom>
                    <a:noFill/>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p>
    <w:p w:rsidR="00896B75" w:rsidRPr="00B271AE" w:rsidRDefault="00896B75" w:rsidP="00872CB8">
      <w:pPr>
        <w:rPr>
          <w:rFonts w:ascii="FangSong" w:eastAsia="FangSong" w:hAnsi="FangSong"/>
        </w:rPr>
      </w:pPr>
    </w:p>
    <w:p w:rsidR="00896B75" w:rsidRPr="00B271AE" w:rsidRDefault="00896B75" w:rsidP="00872CB8">
      <w:pPr>
        <w:rPr>
          <w:rFonts w:ascii="FangSong" w:eastAsia="FangSong" w:hAnsi="FangSong"/>
        </w:rPr>
      </w:pPr>
    </w:p>
    <w:p w:rsidR="00FF6371" w:rsidRPr="00B271AE" w:rsidRDefault="00FF6371" w:rsidP="00872CB8">
      <w:pPr>
        <w:rPr>
          <w:rFonts w:ascii="FangSong" w:eastAsia="FangSong" w:hAnsi="FangSong"/>
        </w:rPr>
      </w:pPr>
    </w:p>
    <w:p w:rsidR="00FF6371" w:rsidRPr="00B271AE" w:rsidRDefault="00FF6371" w:rsidP="00872CB8">
      <w:pPr>
        <w:rPr>
          <w:rFonts w:ascii="FangSong" w:eastAsia="FangSong" w:hAnsi="FangSong"/>
        </w:rPr>
      </w:pPr>
    </w:p>
    <w:p w:rsidR="00FF6371" w:rsidRPr="00B271AE" w:rsidRDefault="00FF6371" w:rsidP="00872CB8">
      <w:pPr>
        <w:rPr>
          <w:rFonts w:ascii="FangSong" w:eastAsia="FangSong" w:hAnsi="FangSong"/>
        </w:rPr>
      </w:pPr>
    </w:p>
    <w:p w:rsidR="00FF6371" w:rsidRPr="00B271AE" w:rsidRDefault="00FF6371" w:rsidP="00872CB8">
      <w:pPr>
        <w:rPr>
          <w:rFonts w:ascii="FangSong" w:eastAsia="FangSong" w:hAnsi="FangSong"/>
        </w:rPr>
      </w:pPr>
    </w:p>
    <w:p w:rsidR="00FF6371" w:rsidRPr="00B271AE" w:rsidRDefault="00FF6371" w:rsidP="00872CB8">
      <w:pPr>
        <w:rPr>
          <w:rFonts w:ascii="FangSong" w:eastAsia="FangSong" w:hAnsi="FangSong"/>
        </w:rPr>
      </w:pPr>
    </w:p>
    <w:p w:rsidR="00FF6371" w:rsidRPr="00B271AE" w:rsidRDefault="00FF6371" w:rsidP="00872CB8">
      <w:pPr>
        <w:rPr>
          <w:rFonts w:ascii="FangSong" w:eastAsia="FangSong" w:hAnsi="FangSong"/>
        </w:rPr>
      </w:pPr>
    </w:p>
    <w:p w:rsidR="00FF6371" w:rsidRPr="00B271AE" w:rsidRDefault="00FF6371" w:rsidP="00872CB8">
      <w:pPr>
        <w:rPr>
          <w:rFonts w:ascii="FangSong" w:eastAsia="FangSong" w:hAnsi="FangSong"/>
        </w:rPr>
      </w:pPr>
    </w:p>
    <w:p w:rsidR="00FF6371" w:rsidRPr="00B271AE" w:rsidRDefault="00FF6371" w:rsidP="00872CB8">
      <w:pPr>
        <w:rPr>
          <w:rFonts w:ascii="FangSong" w:eastAsia="FangSong" w:hAnsi="FangSong"/>
        </w:rPr>
      </w:pPr>
    </w:p>
    <w:p w:rsidR="00896B75" w:rsidRPr="00B271AE" w:rsidRDefault="00896B75" w:rsidP="00872CB8">
      <w:pPr>
        <w:rPr>
          <w:rFonts w:ascii="FangSong" w:eastAsia="FangSong" w:hAnsi="FangSong"/>
        </w:rPr>
      </w:pPr>
    </w:p>
    <w:p w:rsidR="00896B75" w:rsidRPr="00B271AE" w:rsidRDefault="00896B75" w:rsidP="00872CB8">
      <w:pPr>
        <w:rPr>
          <w:rFonts w:ascii="FangSong" w:eastAsia="FangSong" w:hAnsi="FangSong"/>
        </w:rPr>
      </w:pPr>
    </w:p>
    <w:p w:rsidR="00896B75" w:rsidRPr="00B271AE" w:rsidRDefault="00896B75" w:rsidP="00872CB8">
      <w:pPr>
        <w:rPr>
          <w:rFonts w:ascii="FangSong" w:eastAsia="FangSong" w:hAnsi="FangSong"/>
        </w:rPr>
      </w:pPr>
    </w:p>
    <w:p w:rsidR="00896B75" w:rsidRPr="00B271AE" w:rsidRDefault="00896B75" w:rsidP="00872CB8">
      <w:pPr>
        <w:rPr>
          <w:rFonts w:ascii="FangSong" w:eastAsia="FangSong" w:hAnsi="FangSong"/>
        </w:rPr>
      </w:pPr>
    </w:p>
    <w:p w:rsidR="0088733C" w:rsidRPr="00B271AE" w:rsidRDefault="0088733C" w:rsidP="00872CB8">
      <w:pPr>
        <w:rPr>
          <w:rFonts w:ascii="FangSong" w:eastAsia="FangSong" w:hAnsi="FangSong"/>
        </w:rPr>
      </w:pPr>
    </w:p>
    <w:p w:rsidR="0088733C" w:rsidRPr="00B271AE" w:rsidRDefault="0088733C" w:rsidP="0088733C">
      <w:pPr>
        <w:rPr>
          <w:rFonts w:ascii="FangSong" w:eastAsia="FangSong" w:hAnsi="FangSong"/>
        </w:rPr>
      </w:pPr>
      <w:r w:rsidRPr="00B271AE">
        <w:rPr>
          <w:rFonts w:ascii="FangSong" w:eastAsia="FangSong" w:hAnsi="FangSong" w:hint="eastAsia"/>
        </w:rPr>
        <w:t>房山同学的主观感受中印象深刻的如下。</w:t>
      </w:r>
    </w:p>
    <w:p w:rsidR="0088733C" w:rsidRPr="00B271AE" w:rsidRDefault="0088733C" w:rsidP="0088733C">
      <w:pPr>
        <w:rPr>
          <w:rFonts w:ascii="FangSong" w:eastAsia="FangSong" w:hAnsi="FangSong"/>
        </w:rPr>
      </w:pPr>
      <w:r w:rsidRPr="00B271AE">
        <w:rPr>
          <w:rFonts w:ascii="FangSong" w:eastAsia="FangSong" w:hAnsi="FangSong" w:hint="eastAsia"/>
        </w:rPr>
        <w:t>褒义：</w:t>
      </w:r>
      <w:r w:rsidR="007757FC" w:rsidRPr="00B271AE">
        <w:rPr>
          <w:rFonts w:ascii="FangSong" w:eastAsia="FangSong" w:hAnsi="FangSong" w:hint="eastAsia"/>
        </w:rPr>
        <w:t>重要、才能、帮助、精神、伟大</w:t>
      </w:r>
      <w:r w:rsidRPr="00B271AE">
        <w:rPr>
          <w:rFonts w:ascii="FangSong" w:eastAsia="FangSong" w:hAnsi="FangSong" w:hint="eastAsia"/>
        </w:rPr>
        <w:t>等；</w:t>
      </w:r>
    </w:p>
    <w:p w:rsidR="0088733C" w:rsidRPr="00B271AE" w:rsidRDefault="0088733C" w:rsidP="0088733C">
      <w:pPr>
        <w:rPr>
          <w:rFonts w:ascii="FangSong" w:eastAsia="FangSong" w:hAnsi="FangSong"/>
        </w:rPr>
      </w:pPr>
      <w:r w:rsidRPr="00B271AE">
        <w:rPr>
          <w:rFonts w:ascii="FangSong" w:eastAsia="FangSong" w:hAnsi="FangSong" w:hint="eastAsia"/>
        </w:rPr>
        <w:t>中性：学习、</w:t>
      </w:r>
      <w:r w:rsidR="007757FC" w:rsidRPr="00B271AE">
        <w:rPr>
          <w:rFonts w:ascii="FangSong" w:eastAsia="FangSong" w:hAnsi="FangSong" w:hint="eastAsia"/>
        </w:rPr>
        <w:t>情绪、发展、希望、教育</w:t>
      </w:r>
      <w:r w:rsidRPr="00B271AE">
        <w:rPr>
          <w:rFonts w:ascii="FangSong" w:eastAsia="FangSong" w:hAnsi="FangSong" w:hint="eastAsia"/>
        </w:rPr>
        <w:t>等；</w:t>
      </w:r>
    </w:p>
    <w:p w:rsidR="00896B75" w:rsidRDefault="0088733C" w:rsidP="0088733C">
      <w:r w:rsidRPr="00B271AE">
        <w:rPr>
          <w:rFonts w:ascii="FangSong" w:eastAsia="FangSong" w:hAnsi="FangSong" w:hint="eastAsia"/>
        </w:rPr>
        <w:t>贬义：不是、</w:t>
      </w:r>
      <w:r w:rsidR="00BE2D5D" w:rsidRPr="00B271AE">
        <w:rPr>
          <w:rFonts w:ascii="FangSong" w:eastAsia="FangSong" w:hAnsi="FangSong" w:hint="eastAsia"/>
        </w:rPr>
        <w:t>浪费、缺点、不足</w:t>
      </w:r>
      <w:r w:rsidRPr="00B271AE">
        <w:rPr>
          <w:rFonts w:ascii="FangSong" w:eastAsia="FangSong" w:hAnsi="FangSong" w:hint="eastAsia"/>
        </w:rPr>
        <w:t>等。</w:t>
      </w:r>
    </w:p>
    <w:p w:rsidR="00872CB8" w:rsidRDefault="00872CB8" w:rsidP="00872CB8"/>
    <w:p w:rsidR="003A02CE" w:rsidRDefault="003A02CE" w:rsidP="00872CB8">
      <w:pPr>
        <w:sectPr w:rsidR="003A02CE" w:rsidSect="003A02CE">
          <w:pgSz w:w="16838" w:h="11906" w:orient="landscape"/>
          <w:pgMar w:top="1800" w:right="1440" w:bottom="1800" w:left="1440" w:header="851" w:footer="992" w:gutter="0"/>
          <w:cols w:space="425"/>
          <w:docGrid w:type="lines" w:linePitch="312"/>
        </w:sectPr>
      </w:pPr>
    </w:p>
    <w:p w:rsidR="00872CB8" w:rsidRPr="001076E3" w:rsidRDefault="00872CB8" w:rsidP="00872CB8"/>
    <w:p w:rsidR="005E71D0" w:rsidRPr="001076E3" w:rsidRDefault="003F5198" w:rsidP="00D5388D">
      <w:pPr>
        <w:pStyle w:val="2"/>
        <w:numPr>
          <w:ilvl w:val="0"/>
          <w:numId w:val="1"/>
        </w:numPr>
        <w:rPr>
          <w:rFonts w:ascii="FangSong" w:eastAsia="FangSong" w:hAnsi="FangSong"/>
          <w:b w:val="0"/>
        </w:rPr>
      </w:pPr>
      <w:bookmarkStart w:id="8" w:name="_Toc528911558"/>
      <w:r w:rsidRPr="001076E3">
        <w:rPr>
          <w:rFonts w:ascii="FangSong" w:eastAsia="FangSong" w:hAnsi="FangSong" w:hint="eastAsia"/>
          <w:b w:val="0"/>
        </w:rPr>
        <w:t>活动基本情况</w:t>
      </w:r>
      <w:bookmarkEnd w:id="8"/>
    </w:p>
    <w:p w:rsidR="00094285" w:rsidRDefault="00C06507" w:rsidP="00D5388D">
      <w:pPr>
        <w:pStyle w:val="3"/>
        <w:numPr>
          <w:ilvl w:val="0"/>
          <w:numId w:val="5"/>
        </w:numPr>
        <w:rPr>
          <w:rFonts w:ascii="FangSong" w:eastAsia="FangSong" w:hAnsi="FangSong"/>
          <w:b w:val="0"/>
        </w:rPr>
      </w:pPr>
      <w:bookmarkStart w:id="9" w:name="_Toc528911559"/>
      <w:r w:rsidRPr="001076E3">
        <w:rPr>
          <w:rFonts w:ascii="FangSong" w:eastAsia="FangSong" w:hAnsi="FangSong" w:hint="eastAsia"/>
          <w:b w:val="0"/>
        </w:rPr>
        <w:t>活动参加和完成情况</w:t>
      </w:r>
      <w:bookmarkEnd w:id="9"/>
      <w:ins w:id="10" w:author="张娜" w:date="2018-11-02T10:19:00Z">
        <w:r w:rsidR="005D0AF0">
          <w:rPr>
            <w:rFonts w:ascii="FangSong" w:eastAsia="FangSong" w:hAnsi="FangSong" w:hint="eastAsia"/>
            <w:b w:val="0"/>
          </w:rPr>
          <w:t>（这个只统计活动完成率情况，不用排名，一般来说都是100%，</w:t>
        </w:r>
      </w:ins>
      <w:ins w:id="11" w:author="张娜" w:date="2018-11-02T10:20:00Z">
        <w:r w:rsidR="005D0AF0">
          <w:rPr>
            <w:rFonts w:ascii="FangSong" w:eastAsia="FangSong" w:hAnsi="FangSong" w:hint="eastAsia"/>
            <w:b w:val="0"/>
          </w:rPr>
          <w:t>如果少可以看看</w:t>
        </w:r>
      </w:ins>
      <w:ins w:id="12" w:author="张娜" w:date="2018-11-02T10:19:00Z">
        <w:r w:rsidR="005D0AF0">
          <w:rPr>
            <w:rFonts w:ascii="FangSong" w:eastAsia="FangSong" w:hAnsi="FangSong" w:hint="eastAsia"/>
            <w:b w:val="0"/>
          </w:rPr>
          <w:t>没有达到100</w:t>
        </w:r>
      </w:ins>
      <w:ins w:id="13" w:author="张娜" w:date="2018-11-02T10:20:00Z">
        <w:r w:rsidR="005D0AF0">
          <w:rPr>
            <w:rFonts w:ascii="FangSong" w:eastAsia="FangSong" w:hAnsi="FangSong" w:hint="eastAsia"/>
            <w:b w:val="0"/>
          </w:rPr>
          <w:t>%</w:t>
        </w:r>
      </w:ins>
      <w:ins w:id="14" w:author="张娜" w:date="2018-11-02T10:19:00Z">
        <w:r w:rsidR="005D0AF0">
          <w:rPr>
            <w:rFonts w:ascii="FangSong" w:eastAsia="FangSong" w:hAnsi="FangSong" w:hint="eastAsia"/>
            <w:b w:val="0"/>
          </w:rPr>
          <w:t>的学校有哪些）</w:t>
        </w:r>
      </w:ins>
    </w:p>
    <w:p w:rsidR="00D82260" w:rsidRPr="00D82260" w:rsidRDefault="00E349E8" w:rsidP="00D82260">
      <w:pPr>
        <w:pStyle w:val="a9"/>
        <w:numPr>
          <w:ilvl w:val="0"/>
          <w:numId w:val="20"/>
        </w:numPr>
        <w:spacing w:after="240"/>
        <w:ind w:firstLineChars="0"/>
        <w:rPr>
          <w:rFonts w:ascii="仿宋" w:eastAsia="仿宋" w:hAnsi="仿宋"/>
        </w:rPr>
      </w:pPr>
      <w:r w:rsidRPr="00D82260">
        <w:rPr>
          <w:rFonts w:ascii="仿宋" w:eastAsia="仿宋" w:hAnsi="仿宋" w:hint="eastAsia"/>
        </w:rPr>
        <w:t>东城区</w:t>
      </w:r>
      <w:r w:rsidR="00D82260">
        <w:rPr>
          <w:rFonts w:ascii="仿宋" w:eastAsia="仿宋" w:hAnsi="仿宋" w:hint="eastAsia"/>
        </w:rPr>
        <w:t>活动参加和完成情况</w:t>
      </w:r>
    </w:p>
    <w:p w:rsidR="005D0AF0" w:rsidRDefault="00D82260" w:rsidP="00166238">
      <w:pPr>
        <w:spacing w:after="240"/>
        <w:ind w:firstLineChars="202" w:firstLine="424"/>
        <w:rPr>
          <w:ins w:id="15" w:author="张娜" w:date="2018-11-02T10:21:00Z"/>
          <w:rFonts w:ascii="仿宋" w:eastAsia="仿宋" w:hAnsi="仿宋"/>
        </w:rPr>
      </w:pPr>
      <w:r>
        <w:rPr>
          <w:rFonts w:ascii="仿宋" w:eastAsia="仿宋" w:hAnsi="仿宋" w:hint="eastAsia"/>
        </w:rPr>
        <w:t>东城区</w:t>
      </w:r>
      <w:r w:rsidR="00E349E8" w:rsidRPr="00E349E8">
        <w:rPr>
          <w:rFonts w:ascii="仿宋" w:eastAsia="仿宋" w:hAnsi="仿宋" w:hint="eastAsia"/>
        </w:rPr>
        <w:t>参与学生数为</w:t>
      </w:r>
      <w:r w:rsidR="00E349E8" w:rsidRPr="00E349E8">
        <w:rPr>
          <w:rFonts w:ascii="仿宋" w:eastAsia="仿宋" w:hAnsi="仿宋"/>
        </w:rPr>
        <w:t>13326人，</w:t>
      </w:r>
      <w:ins w:id="16" w:author="张娜" w:date="2018-11-02T10:20:00Z">
        <w:r w:rsidR="005D0AF0" w:rsidRPr="00E349E8">
          <w:rPr>
            <w:rFonts w:ascii="仿宋" w:eastAsia="仿宋" w:hAnsi="仿宋"/>
          </w:rPr>
          <w:t>学生平均参与次数为9.93次</w:t>
        </w:r>
      </w:ins>
      <w:ins w:id="17" w:author="张娜" w:date="2018-11-02T10:21:00Z">
        <w:r w:rsidR="005D0AF0">
          <w:rPr>
            <w:rFonts w:ascii="仿宋" w:eastAsia="仿宋" w:hAnsi="仿宋" w:hint="eastAsia"/>
          </w:rPr>
          <w:t>，</w:t>
        </w:r>
      </w:ins>
      <w:r w:rsidR="00E349E8" w:rsidRPr="00E349E8">
        <w:rPr>
          <w:rFonts w:ascii="仿宋" w:eastAsia="仿宋" w:hAnsi="仿宋"/>
        </w:rPr>
        <w:t>完成率为0.986</w:t>
      </w:r>
      <w:ins w:id="18" w:author="张娜" w:date="2018-11-02T10:20:00Z">
        <w:r w:rsidR="005D0AF0">
          <w:rPr>
            <w:rFonts w:ascii="仿宋" w:eastAsia="仿宋" w:hAnsi="仿宋" w:hint="eastAsia"/>
          </w:rPr>
          <w:t>（改成%</w:t>
        </w:r>
      </w:ins>
      <w:del w:id="19" w:author="张娜" w:date="2018-11-02T10:21:00Z">
        <w:r w:rsidR="00E349E8" w:rsidRPr="00E349E8" w:rsidDel="005D0AF0">
          <w:rPr>
            <w:rFonts w:ascii="仿宋" w:eastAsia="仿宋" w:hAnsi="仿宋"/>
          </w:rPr>
          <w:delText>，</w:delText>
        </w:r>
      </w:del>
      <w:ins w:id="20" w:author="张娜" w:date="2018-11-02T10:21:00Z">
        <w:r w:rsidR="005D0AF0">
          <w:rPr>
            <w:rFonts w:ascii="仿宋" w:eastAsia="仿宋" w:hAnsi="仿宋" w:hint="eastAsia"/>
          </w:rPr>
          <w:t>）；</w:t>
        </w:r>
      </w:ins>
      <w:r w:rsidR="00E349E8" w:rsidRPr="00E349E8">
        <w:rPr>
          <w:rFonts w:ascii="仿宋" w:eastAsia="仿宋" w:hAnsi="仿宋"/>
        </w:rPr>
        <w:t>其中七年级有7341人，</w:t>
      </w:r>
      <w:ins w:id="21" w:author="张娜" w:date="2018-11-02T10:21:00Z">
        <w:r w:rsidR="005D0AF0" w:rsidRPr="00E349E8">
          <w:rPr>
            <w:rFonts w:ascii="仿宋" w:eastAsia="仿宋" w:hAnsi="仿宋"/>
          </w:rPr>
          <w:t>学生平均参与次数为9.93次</w:t>
        </w:r>
        <w:r w:rsidR="005D0AF0">
          <w:rPr>
            <w:rFonts w:ascii="仿宋" w:eastAsia="仿宋" w:hAnsi="仿宋" w:hint="eastAsia"/>
          </w:rPr>
          <w:t>，</w:t>
        </w:r>
      </w:ins>
      <w:ins w:id="22" w:author="张娜" w:date="2018-11-02T10:20:00Z">
        <w:r w:rsidR="005D0AF0" w:rsidRPr="00E349E8">
          <w:rPr>
            <w:rFonts w:ascii="仿宋" w:eastAsia="仿宋" w:hAnsi="仿宋"/>
          </w:rPr>
          <w:t>完成率为0.986</w:t>
        </w:r>
        <w:r w:rsidR="005D0AF0">
          <w:rPr>
            <w:rFonts w:ascii="仿宋" w:eastAsia="仿宋" w:hAnsi="仿宋" w:hint="eastAsia"/>
          </w:rPr>
          <w:t>（改成%）</w:t>
        </w:r>
      </w:ins>
      <w:ins w:id="23" w:author="张娜" w:date="2018-11-02T10:21:00Z">
        <w:r w:rsidR="005D0AF0">
          <w:rPr>
            <w:rFonts w:ascii="仿宋" w:eastAsia="仿宋" w:hAnsi="仿宋" w:hint="eastAsia"/>
          </w:rPr>
          <w:t>；</w:t>
        </w:r>
      </w:ins>
      <w:r w:rsidR="00E349E8" w:rsidRPr="00E349E8">
        <w:rPr>
          <w:rFonts w:ascii="仿宋" w:eastAsia="仿宋" w:hAnsi="仿宋"/>
        </w:rPr>
        <w:t>八年级有5922人，</w:t>
      </w:r>
      <w:ins w:id="24" w:author="张娜" w:date="2018-11-02T10:21:00Z">
        <w:r w:rsidR="005D0AF0" w:rsidRPr="00E349E8">
          <w:rPr>
            <w:rFonts w:ascii="仿宋" w:eastAsia="仿宋" w:hAnsi="仿宋"/>
          </w:rPr>
          <w:t>学生平均参与次数为9.93次</w:t>
        </w:r>
        <w:r w:rsidR="005D0AF0">
          <w:rPr>
            <w:rFonts w:ascii="仿宋" w:eastAsia="仿宋" w:hAnsi="仿宋" w:hint="eastAsia"/>
          </w:rPr>
          <w:t>，</w:t>
        </w:r>
      </w:ins>
      <w:ins w:id="25" w:author="张娜" w:date="2018-11-02T10:20:00Z">
        <w:r w:rsidR="005D0AF0" w:rsidRPr="00E349E8">
          <w:rPr>
            <w:rFonts w:ascii="仿宋" w:eastAsia="仿宋" w:hAnsi="仿宋"/>
          </w:rPr>
          <w:t>完成率为0.986</w:t>
        </w:r>
        <w:r w:rsidR="005D0AF0">
          <w:rPr>
            <w:rFonts w:ascii="仿宋" w:eastAsia="仿宋" w:hAnsi="仿宋" w:hint="eastAsia"/>
          </w:rPr>
          <w:t>（改成%）</w:t>
        </w:r>
      </w:ins>
      <w:ins w:id="26" w:author="张娜" w:date="2018-11-02T10:21:00Z">
        <w:r w:rsidR="005D0AF0">
          <w:rPr>
            <w:rFonts w:ascii="仿宋" w:eastAsia="仿宋" w:hAnsi="仿宋" w:hint="eastAsia"/>
          </w:rPr>
          <w:t>。</w:t>
        </w:r>
      </w:ins>
    </w:p>
    <w:p w:rsidR="00E349E8" w:rsidRDefault="005D0AF0" w:rsidP="00166238">
      <w:pPr>
        <w:spacing w:after="240"/>
        <w:ind w:firstLineChars="202" w:firstLine="424"/>
        <w:rPr>
          <w:rFonts w:ascii="仿宋" w:eastAsia="仿宋" w:hAnsi="仿宋"/>
        </w:rPr>
      </w:pPr>
      <w:ins w:id="27" w:author="张娜" w:date="2018-11-02T10:21:00Z">
        <w:r>
          <w:rPr>
            <w:rFonts w:ascii="仿宋" w:eastAsia="仿宋" w:hAnsi="仿宋" w:hint="eastAsia"/>
          </w:rPr>
          <w:t>完成率未达到100%的学校有：</w:t>
        </w:r>
      </w:ins>
      <w:del w:id="28" w:author="张娜" w:date="2018-11-02T10:20:00Z">
        <w:r w:rsidR="00E349E8" w:rsidRPr="00E349E8" w:rsidDel="005D0AF0">
          <w:rPr>
            <w:rFonts w:ascii="仿宋" w:eastAsia="仿宋" w:hAnsi="仿宋"/>
          </w:rPr>
          <w:delText>学生平均参与次数为9.93次</w:delText>
        </w:r>
        <w:r w:rsidR="003D2794" w:rsidDel="005D0AF0">
          <w:rPr>
            <w:rFonts w:ascii="仿宋" w:eastAsia="仿宋" w:hAnsi="仿宋" w:hint="eastAsia"/>
          </w:rPr>
          <w:delText>。</w:delText>
        </w:r>
      </w:del>
    </w:p>
    <w:p w:rsidR="0027732B" w:rsidRPr="0027732B" w:rsidDel="005D0AF0" w:rsidRDefault="00166238" w:rsidP="0027732B">
      <w:pPr>
        <w:pStyle w:val="a9"/>
        <w:numPr>
          <w:ilvl w:val="0"/>
          <w:numId w:val="22"/>
        </w:numPr>
        <w:spacing w:after="240"/>
        <w:ind w:firstLineChars="0"/>
        <w:rPr>
          <w:del w:id="29" w:author="张娜" w:date="2018-11-02T10:21:00Z"/>
          <w:rFonts w:ascii="仿宋" w:eastAsia="仿宋" w:hAnsi="仿宋"/>
        </w:rPr>
      </w:pPr>
      <w:del w:id="30" w:author="张娜" w:date="2018-11-02T10:21:00Z">
        <w:r w:rsidRPr="0027732B" w:rsidDel="005D0AF0">
          <w:rPr>
            <w:rFonts w:ascii="仿宋" w:eastAsia="仿宋" w:hAnsi="仿宋" w:hint="eastAsia"/>
          </w:rPr>
          <w:delText>参加综合社会实践活动的学生数排名前三的学校分别为：北京市第一七一中学（</w:delText>
        </w:r>
        <w:r w:rsidRPr="0027732B" w:rsidDel="005D0AF0">
          <w:rPr>
            <w:rFonts w:ascii="仿宋" w:eastAsia="仿宋" w:hAnsi="仿宋"/>
          </w:rPr>
          <w:delText>1320人），北京市第五中学分校（1038人），北京市第二中学分校（979人）。</w:delText>
        </w:r>
      </w:del>
    </w:p>
    <w:p w:rsidR="00166238" w:rsidRPr="0027732B" w:rsidDel="005D0AF0" w:rsidRDefault="00166238" w:rsidP="0027732B">
      <w:pPr>
        <w:pStyle w:val="a9"/>
        <w:numPr>
          <w:ilvl w:val="0"/>
          <w:numId w:val="22"/>
        </w:numPr>
        <w:spacing w:after="240"/>
        <w:ind w:firstLineChars="0"/>
        <w:rPr>
          <w:del w:id="31" w:author="张娜" w:date="2018-11-02T10:21:00Z"/>
          <w:rFonts w:ascii="仿宋" w:eastAsia="仿宋" w:hAnsi="仿宋"/>
        </w:rPr>
      </w:pPr>
      <w:del w:id="32" w:author="张娜" w:date="2018-11-02T10:21:00Z">
        <w:r w:rsidRPr="0027732B" w:rsidDel="005D0AF0">
          <w:rPr>
            <w:rFonts w:ascii="仿宋" w:eastAsia="仿宋" w:hAnsi="仿宋" w:hint="eastAsia"/>
          </w:rPr>
          <w:delText>参加综合社会实践活动学生的完成率排名前三的学校分别为：北京市第一七七中学、北京市和平北路学校、北京市龙潭中学，并且完成率都为</w:delText>
        </w:r>
        <w:r w:rsidRPr="0027732B" w:rsidDel="005D0AF0">
          <w:rPr>
            <w:rFonts w:ascii="仿宋" w:eastAsia="仿宋" w:hAnsi="仿宋"/>
          </w:rPr>
          <w:delText>1。</w:delText>
        </w:r>
      </w:del>
    </w:p>
    <w:p w:rsidR="00E349E8" w:rsidDel="005D0AF0" w:rsidRDefault="00166238" w:rsidP="0027732B">
      <w:pPr>
        <w:pStyle w:val="a9"/>
        <w:numPr>
          <w:ilvl w:val="0"/>
          <w:numId w:val="22"/>
        </w:numPr>
        <w:spacing w:after="240"/>
        <w:ind w:firstLineChars="0"/>
        <w:rPr>
          <w:del w:id="33" w:author="张娜" w:date="2018-11-02T10:21:00Z"/>
          <w:rFonts w:ascii="仿宋" w:eastAsia="仿宋" w:hAnsi="仿宋"/>
        </w:rPr>
      </w:pPr>
      <w:del w:id="34" w:author="张娜" w:date="2018-11-02T10:21:00Z">
        <w:r w:rsidRPr="0027732B" w:rsidDel="005D0AF0">
          <w:rPr>
            <w:rFonts w:ascii="仿宋" w:eastAsia="仿宋" w:hAnsi="仿宋" w:hint="eastAsia"/>
          </w:rPr>
          <w:delText>学生平均参与次数排名前四为：北京市第一七七中学、北京市龙潭中学、北京市第二十五中学、中央工艺美术学院附属中学，并且都为</w:delText>
        </w:r>
        <w:r w:rsidRPr="0027732B" w:rsidDel="005D0AF0">
          <w:rPr>
            <w:rFonts w:ascii="仿宋" w:eastAsia="仿宋" w:hAnsi="仿宋"/>
          </w:rPr>
          <w:delText>10次。</w:delText>
        </w:r>
      </w:del>
    </w:p>
    <w:p w:rsidR="003D2794" w:rsidRPr="00D82260" w:rsidRDefault="003D2794" w:rsidP="003D2794">
      <w:pPr>
        <w:pStyle w:val="a9"/>
        <w:numPr>
          <w:ilvl w:val="0"/>
          <w:numId w:val="22"/>
        </w:numPr>
        <w:spacing w:after="240"/>
        <w:ind w:left="851" w:firstLineChars="0" w:hanging="425"/>
        <w:rPr>
          <w:rFonts w:ascii="仿宋" w:eastAsia="仿宋" w:hAnsi="仿宋"/>
        </w:rPr>
      </w:pPr>
      <w:r>
        <w:rPr>
          <w:rFonts w:ascii="仿宋" w:eastAsia="仿宋" w:hAnsi="仿宋" w:hint="eastAsia"/>
        </w:rPr>
        <w:t>房山</w:t>
      </w:r>
      <w:r w:rsidRPr="00D82260">
        <w:rPr>
          <w:rFonts w:ascii="仿宋" w:eastAsia="仿宋" w:hAnsi="仿宋" w:hint="eastAsia"/>
        </w:rPr>
        <w:t>区</w:t>
      </w:r>
      <w:r>
        <w:rPr>
          <w:rFonts w:ascii="仿宋" w:eastAsia="仿宋" w:hAnsi="仿宋" w:hint="eastAsia"/>
        </w:rPr>
        <w:t>活动参加和完成情况</w:t>
      </w:r>
      <w:ins w:id="35" w:author="张娜" w:date="2018-11-02T10:21:00Z">
        <w:r w:rsidR="005D0AF0">
          <w:rPr>
            <w:rFonts w:ascii="仿宋" w:eastAsia="仿宋" w:hAnsi="仿宋" w:hint="eastAsia"/>
          </w:rPr>
          <w:t>（同上）</w:t>
        </w:r>
      </w:ins>
    </w:p>
    <w:p w:rsidR="00B934CC" w:rsidRDefault="003D2794" w:rsidP="003D2794">
      <w:pPr>
        <w:spacing w:after="240"/>
        <w:ind w:firstLineChars="202" w:firstLine="424"/>
        <w:rPr>
          <w:rFonts w:ascii="仿宋" w:eastAsia="仿宋" w:hAnsi="仿宋"/>
        </w:rPr>
      </w:pPr>
      <w:r w:rsidRPr="00E349E8">
        <w:rPr>
          <w:rFonts w:ascii="仿宋" w:eastAsia="仿宋" w:hAnsi="仿宋"/>
        </w:rPr>
        <w:t>房山区参与学生数为9271人，完成率为0.988，其中七年级有5131人，八年级有4108人，学生平均参与次数为9.95次。</w:t>
      </w:r>
    </w:p>
    <w:p w:rsidR="00046CE9" w:rsidRPr="00046CE9" w:rsidRDefault="00046CE9" w:rsidP="00046CE9">
      <w:pPr>
        <w:pStyle w:val="a9"/>
        <w:numPr>
          <w:ilvl w:val="0"/>
          <w:numId w:val="23"/>
        </w:numPr>
        <w:spacing w:after="240"/>
        <w:ind w:firstLineChars="0"/>
        <w:rPr>
          <w:rFonts w:ascii="仿宋" w:eastAsia="仿宋" w:hAnsi="仿宋"/>
        </w:rPr>
      </w:pPr>
      <w:r w:rsidRPr="00046CE9">
        <w:rPr>
          <w:rFonts w:ascii="仿宋" w:eastAsia="仿宋" w:hAnsi="仿宋" w:hint="eastAsia"/>
        </w:rPr>
        <w:t>参加综合社会实践活动的学生数排名前三的学校分别为：北京市房山区良乡第二中学（</w:t>
      </w:r>
      <w:r w:rsidRPr="00046CE9">
        <w:rPr>
          <w:rFonts w:ascii="仿宋" w:eastAsia="仿宋" w:hAnsi="仿宋"/>
        </w:rPr>
        <w:t>834人），北京市房山区良乡第五中学（778人），北京市房山区房山第五中学（654人）。</w:t>
      </w:r>
    </w:p>
    <w:p w:rsidR="00046CE9" w:rsidRPr="00046CE9" w:rsidRDefault="00046CE9" w:rsidP="00046CE9">
      <w:pPr>
        <w:pStyle w:val="a9"/>
        <w:numPr>
          <w:ilvl w:val="0"/>
          <w:numId w:val="23"/>
        </w:numPr>
        <w:spacing w:after="240"/>
        <w:ind w:firstLineChars="0"/>
        <w:rPr>
          <w:rFonts w:ascii="仿宋" w:eastAsia="仿宋" w:hAnsi="仿宋"/>
        </w:rPr>
      </w:pPr>
      <w:r w:rsidRPr="00046CE9">
        <w:rPr>
          <w:rFonts w:ascii="仿宋" w:eastAsia="仿宋" w:hAnsi="仿宋" w:hint="eastAsia"/>
        </w:rPr>
        <w:t>参与综合社会实践活动学生的完成率排名前三的学校分别为北京房山少林寺文武学校、北京十二中朗悦学校、北京市房山区石窝中学，并且完成率为</w:t>
      </w:r>
      <w:r w:rsidRPr="00046CE9">
        <w:rPr>
          <w:rFonts w:ascii="仿宋" w:eastAsia="仿宋" w:hAnsi="仿宋"/>
        </w:rPr>
        <w:t>1。</w:t>
      </w:r>
    </w:p>
    <w:p w:rsidR="003D2794" w:rsidRPr="00046CE9" w:rsidRDefault="00046CE9" w:rsidP="00046CE9">
      <w:pPr>
        <w:pStyle w:val="a9"/>
        <w:numPr>
          <w:ilvl w:val="0"/>
          <w:numId w:val="23"/>
        </w:numPr>
        <w:spacing w:after="240"/>
        <w:ind w:firstLineChars="0"/>
        <w:rPr>
          <w:rFonts w:ascii="仿宋" w:eastAsia="仿宋" w:hAnsi="仿宋"/>
        </w:rPr>
      </w:pPr>
      <w:r w:rsidRPr="00046CE9">
        <w:rPr>
          <w:rFonts w:ascii="仿宋" w:eastAsia="仿宋" w:hAnsi="仿宋" w:hint="eastAsia"/>
        </w:rPr>
        <w:t>学生平均参与活动的次数排名前四为：北京市房山区南召中学（</w:t>
      </w:r>
      <w:r w:rsidRPr="00046CE9">
        <w:rPr>
          <w:rFonts w:ascii="仿宋" w:eastAsia="仿宋" w:hAnsi="仿宋"/>
        </w:rPr>
        <w:t>10次）、北京市房山区良乡第三中学（10次）、北京市房山区良乡第四中（9.99次）。</w:t>
      </w:r>
    </w:p>
    <w:p w:rsidR="00094285" w:rsidRPr="001076E3" w:rsidRDefault="00C06507" w:rsidP="00D5388D">
      <w:pPr>
        <w:pStyle w:val="3"/>
        <w:numPr>
          <w:ilvl w:val="0"/>
          <w:numId w:val="5"/>
        </w:numPr>
        <w:rPr>
          <w:rFonts w:ascii="FangSong" w:eastAsia="FangSong" w:hAnsi="FangSong"/>
          <w:b w:val="0"/>
        </w:rPr>
      </w:pPr>
      <w:bookmarkStart w:id="36" w:name="_Toc528911560"/>
      <w:r w:rsidRPr="001076E3">
        <w:rPr>
          <w:rFonts w:ascii="FangSong" w:eastAsia="FangSong" w:hAnsi="FangSong" w:hint="eastAsia"/>
          <w:b w:val="0"/>
        </w:rPr>
        <w:t>指导教师分析</w:t>
      </w:r>
      <w:bookmarkEnd w:id="36"/>
    </w:p>
    <w:p w:rsidR="00094285" w:rsidRPr="001076E3" w:rsidRDefault="00C06507" w:rsidP="00D5388D">
      <w:pPr>
        <w:pStyle w:val="3"/>
        <w:numPr>
          <w:ilvl w:val="0"/>
          <w:numId w:val="5"/>
        </w:numPr>
        <w:rPr>
          <w:rFonts w:ascii="FangSong" w:eastAsia="FangSong" w:hAnsi="FangSong"/>
          <w:b w:val="0"/>
        </w:rPr>
      </w:pPr>
      <w:bookmarkStart w:id="37" w:name="_Toc528911561"/>
      <w:r w:rsidRPr="001076E3">
        <w:rPr>
          <w:rFonts w:ascii="FangSong" w:eastAsia="FangSong" w:hAnsi="FangSong" w:hint="eastAsia"/>
          <w:b w:val="0"/>
        </w:rPr>
        <w:t>活动评价</w:t>
      </w:r>
      <w:bookmarkEnd w:id="37"/>
    </w:p>
    <w:p w:rsidR="00094285" w:rsidRPr="001076E3" w:rsidRDefault="00094285">
      <w:pPr>
        <w:rPr>
          <w:rFonts w:ascii="FangSong" w:eastAsia="FangSong" w:hAnsi="FangSong"/>
        </w:rPr>
      </w:pPr>
    </w:p>
    <w:p w:rsidR="00094285" w:rsidRPr="001076E3" w:rsidRDefault="003F5198" w:rsidP="00D5388D">
      <w:pPr>
        <w:pStyle w:val="2"/>
        <w:numPr>
          <w:ilvl w:val="0"/>
          <w:numId w:val="1"/>
        </w:numPr>
        <w:rPr>
          <w:rFonts w:ascii="FangSong" w:eastAsia="FangSong" w:hAnsi="FangSong"/>
          <w:b w:val="0"/>
        </w:rPr>
      </w:pPr>
      <w:bookmarkStart w:id="38" w:name="_Toc528911562"/>
      <w:r w:rsidRPr="001076E3">
        <w:rPr>
          <w:rFonts w:ascii="FangSong" w:eastAsia="FangSong" w:hAnsi="FangSong" w:hint="eastAsia"/>
          <w:b w:val="0"/>
        </w:rPr>
        <w:t>时间、地点、</w:t>
      </w:r>
      <w:r w:rsidR="00C06507" w:rsidRPr="001076E3">
        <w:rPr>
          <w:rFonts w:ascii="FangSong" w:eastAsia="FangSong" w:hAnsi="FangSong" w:hint="eastAsia"/>
          <w:b w:val="0"/>
        </w:rPr>
        <w:t>事件</w:t>
      </w:r>
      <w:r w:rsidRPr="001076E3">
        <w:rPr>
          <w:rFonts w:ascii="FangSong" w:eastAsia="FangSong" w:hAnsi="FangSong" w:hint="eastAsia"/>
          <w:b w:val="0"/>
        </w:rPr>
        <w:t>分析</w:t>
      </w:r>
      <w:bookmarkEnd w:id="38"/>
    </w:p>
    <w:p w:rsidR="00094285" w:rsidRPr="001076E3" w:rsidRDefault="00D8522F" w:rsidP="00D5388D">
      <w:pPr>
        <w:pStyle w:val="3"/>
        <w:numPr>
          <w:ilvl w:val="0"/>
          <w:numId w:val="6"/>
        </w:numPr>
        <w:rPr>
          <w:rFonts w:ascii="FangSong" w:eastAsia="FangSong" w:hAnsi="FangSong"/>
          <w:b w:val="0"/>
        </w:rPr>
      </w:pPr>
      <w:bookmarkStart w:id="39" w:name="_Toc528911563"/>
      <w:r w:rsidRPr="001076E3">
        <w:rPr>
          <w:rFonts w:ascii="FangSong" w:eastAsia="FangSong" w:hAnsi="FangSong" w:hint="eastAsia"/>
          <w:b w:val="0"/>
        </w:rPr>
        <w:t>时间分布</w:t>
      </w:r>
      <w:bookmarkEnd w:id="39"/>
    </w:p>
    <w:p w:rsidR="00094285" w:rsidRDefault="008E545A" w:rsidP="00D5388D">
      <w:pPr>
        <w:pStyle w:val="a9"/>
        <w:numPr>
          <w:ilvl w:val="0"/>
          <w:numId w:val="15"/>
        </w:numPr>
        <w:ind w:firstLineChars="0"/>
        <w:rPr>
          <w:rFonts w:ascii="FangSong" w:eastAsia="FangSong" w:hAnsi="FangSong"/>
        </w:rPr>
      </w:pPr>
      <w:r>
        <w:rPr>
          <w:rFonts w:ascii="FangSong" w:eastAsia="FangSong" w:hAnsi="FangSong" w:hint="eastAsia"/>
        </w:rPr>
        <w:t>东城和房山两区</w:t>
      </w:r>
      <w:r w:rsidR="00C06507" w:rsidRPr="001076E3">
        <w:rPr>
          <w:rFonts w:ascii="FangSong" w:eastAsia="FangSong" w:hAnsi="FangSong" w:hint="eastAsia"/>
        </w:rPr>
        <w:t>学生活动</w:t>
      </w:r>
      <w:r w:rsidR="002A793D">
        <w:rPr>
          <w:rFonts w:ascii="FangSong" w:eastAsia="FangSong" w:hAnsi="FangSong" w:hint="eastAsia"/>
        </w:rPr>
        <w:t>主要集中在</w:t>
      </w:r>
      <w:r>
        <w:rPr>
          <w:rFonts w:ascii="FangSong" w:eastAsia="FangSong" w:hAnsi="FangSong" w:hint="eastAsia"/>
        </w:rPr>
        <w:t>学期中间</w:t>
      </w:r>
      <w:r w:rsidR="00CC1E47">
        <w:rPr>
          <w:rFonts w:ascii="FangSong" w:eastAsia="FangSong" w:hAnsi="FangSong" w:hint="eastAsia"/>
        </w:rPr>
        <w:t>的白天</w:t>
      </w:r>
      <w:r>
        <w:rPr>
          <w:rFonts w:ascii="FangSong" w:eastAsia="FangSong" w:hAnsi="FangSong" w:hint="eastAsia"/>
        </w:rPr>
        <w:t>，</w:t>
      </w:r>
      <w:r w:rsidR="00070AF8">
        <w:rPr>
          <w:rFonts w:ascii="FangSong" w:eastAsia="FangSong" w:hAnsi="FangSong" w:hint="eastAsia"/>
        </w:rPr>
        <w:t>也有少量活动是在寒暑假或夜间开始</w:t>
      </w:r>
      <w:commentRangeStart w:id="40"/>
      <w:r w:rsidR="00070AF8">
        <w:rPr>
          <w:rFonts w:ascii="FangSong" w:eastAsia="FangSong" w:hAnsi="FangSong" w:hint="eastAsia"/>
        </w:rPr>
        <w:t>的</w:t>
      </w:r>
      <w:commentRangeEnd w:id="40"/>
      <w:r w:rsidR="005D0AF0">
        <w:rPr>
          <w:rStyle w:val="a8"/>
        </w:rPr>
        <w:commentReference w:id="40"/>
      </w:r>
      <w:r>
        <w:rPr>
          <w:rFonts w:ascii="FangSong" w:eastAsia="FangSong" w:hAnsi="FangSong" w:hint="eastAsia"/>
        </w:rPr>
        <w:t>。</w:t>
      </w:r>
    </w:p>
    <w:p w:rsidR="00C97F9B" w:rsidRDefault="00C87941" w:rsidP="00C97F9B">
      <w:pPr>
        <w:rPr>
          <w:rFonts w:ascii="FangSong" w:eastAsia="FangSong" w:hAnsi="FangSong"/>
        </w:rPr>
      </w:pPr>
      <w:ins w:id="41" w:author="张娜" w:date="2018-11-02T10:22:00Z">
        <w:r>
          <w:rPr>
            <w:rFonts w:ascii="FangSong" w:eastAsia="FangSong" w:hAnsi="FangSong"/>
            <w:noProof/>
            <w:rPrChange w:id="42">
              <w:rPr>
                <w:noProof/>
              </w:rPr>
            </w:rPrChange>
          </w:rPr>
          <w:drawing>
            <wp:anchor distT="0" distB="0" distL="114300" distR="114300" simplePos="0" relativeHeight="251646976" behindDoc="0" locked="0" layoutInCell="1" allowOverlap="1">
              <wp:simplePos x="0" y="0"/>
              <wp:positionH relativeFrom="column">
                <wp:posOffset>-361950</wp:posOffset>
              </wp:positionH>
              <wp:positionV relativeFrom="paragraph">
                <wp:posOffset>37465</wp:posOffset>
              </wp:positionV>
              <wp:extent cx="5915025" cy="4600575"/>
              <wp:effectExtent l="19050" t="0" r="9525" b="0"/>
              <wp:wrapNone/>
              <wp:docPr id="7" name="图片 7" descr="488367074504268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descr="488367074504268122"/>
                      <pic:cNvPicPr>
                        <a:picLocks noChangeAspect="1" noChangeArrowheads="1"/>
                      </pic:cNvPicPr>
                    </pic:nvPicPr>
                    <pic:blipFill>
                      <a:blip r:embed="rId19"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15025" cy="4600575"/>
                      </a:xfrm>
                      <a:prstGeom prst="rect">
                        <a:avLst/>
                      </a:prstGeom>
                      <a:noFill/>
                      <a:ln>
                        <a:noFill/>
                      </a:ln>
                    </pic:spPr>
                  </pic:pic>
                </a:graphicData>
              </a:graphic>
            </wp:anchor>
          </w:drawing>
        </w:r>
      </w:ins>
    </w:p>
    <w:p w:rsidR="00C97F9B" w:rsidRDefault="00C97F9B" w:rsidP="00C97F9B">
      <w:pPr>
        <w:rPr>
          <w:rFonts w:ascii="FangSong" w:eastAsia="FangSong" w:hAnsi="FangSong"/>
        </w:rPr>
      </w:pPr>
    </w:p>
    <w:p w:rsidR="00DA5C3F" w:rsidRDefault="00DA5C3F" w:rsidP="00C97F9B">
      <w:pPr>
        <w:rPr>
          <w:rFonts w:ascii="FangSong" w:eastAsia="FangSong" w:hAnsi="FangSong"/>
        </w:rPr>
      </w:pPr>
    </w:p>
    <w:p w:rsidR="00DA5C3F" w:rsidRDefault="00DA5C3F" w:rsidP="00C97F9B">
      <w:pPr>
        <w:rPr>
          <w:rFonts w:ascii="FangSong" w:eastAsia="FangSong" w:hAnsi="FangSong"/>
        </w:rPr>
      </w:pPr>
    </w:p>
    <w:p w:rsidR="00DA5C3F" w:rsidRDefault="00DA5C3F" w:rsidP="00C97F9B">
      <w:pPr>
        <w:rPr>
          <w:rFonts w:ascii="FangSong" w:eastAsia="FangSong" w:hAnsi="FangSong"/>
        </w:rPr>
      </w:pPr>
    </w:p>
    <w:p w:rsidR="00DA5C3F" w:rsidRDefault="00DA5C3F" w:rsidP="00C97F9B">
      <w:pPr>
        <w:rPr>
          <w:rFonts w:ascii="FangSong" w:eastAsia="FangSong" w:hAnsi="FangSong"/>
        </w:rPr>
      </w:pPr>
    </w:p>
    <w:p w:rsidR="00DA5C3F" w:rsidRDefault="00DA5C3F" w:rsidP="00C97F9B">
      <w:pPr>
        <w:rPr>
          <w:rFonts w:ascii="FangSong" w:eastAsia="FangSong" w:hAnsi="FangSong"/>
        </w:rPr>
      </w:pPr>
    </w:p>
    <w:p w:rsidR="00DA5C3F" w:rsidRDefault="00DA5C3F" w:rsidP="00C97F9B">
      <w:pPr>
        <w:rPr>
          <w:rFonts w:ascii="FangSong" w:eastAsia="FangSong" w:hAnsi="FangSong"/>
        </w:rPr>
      </w:pPr>
    </w:p>
    <w:p w:rsidR="00DA5C3F" w:rsidRDefault="00DA5C3F" w:rsidP="00C97F9B">
      <w:pPr>
        <w:rPr>
          <w:rFonts w:ascii="FangSong" w:eastAsia="FangSong" w:hAnsi="FangSong"/>
        </w:rPr>
      </w:pPr>
    </w:p>
    <w:p w:rsidR="00DA5C3F" w:rsidRDefault="00DA5C3F" w:rsidP="00C97F9B">
      <w:pPr>
        <w:rPr>
          <w:rFonts w:ascii="FangSong" w:eastAsia="FangSong" w:hAnsi="FangSong"/>
        </w:rPr>
      </w:pPr>
    </w:p>
    <w:p w:rsidR="00DA5C3F" w:rsidRDefault="00DA5C3F" w:rsidP="00C97F9B">
      <w:pPr>
        <w:rPr>
          <w:rFonts w:ascii="FangSong" w:eastAsia="FangSong" w:hAnsi="FangSong"/>
        </w:rPr>
      </w:pPr>
    </w:p>
    <w:p w:rsidR="00DA5C3F" w:rsidRDefault="00DA5C3F" w:rsidP="00C97F9B">
      <w:pPr>
        <w:rPr>
          <w:rFonts w:ascii="FangSong" w:eastAsia="FangSong" w:hAnsi="FangSong"/>
        </w:rPr>
      </w:pPr>
    </w:p>
    <w:p w:rsidR="00DA5C3F" w:rsidRDefault="00DA5C3F" w:rsidP="00C97F9B">
      <w:pPr>
        <w:rPr>
          <w:rFonts w:ascii="FangSong" w:eastAsia="FangSong" w:hAnsi="FangSong"/>
        </w:rPr>
      </w:pPr>
    </w:p>
    <w:p w:rsidR="00C97F9B" w:rsidRDefault="00C97F9B" w:rsidP="00C97F9B">
      <w:pPr>
        <w:rPr>
          <w:rFonts w:ascii="FangSong" w:eastAsia="FangSong" w:hAnsi="FangSong"/>
        </w:rPr>
      </w:pPr>
    </w:p>
    <w:p w:rsidR="00DA5C3F" w:rsidRDefault="00DA5C3F" w:rsidP="00C97F9B">
      <w:pPr>
        <w:rPr>
          <w:rFonts w:ascii="FangSong" w:eastAsia="FangSong" w:hAnsi="FangSong"/>
        </w:rPr>
      </w:pPr>
    </w:p>
    <w:p w:rsidR="00DA5C3F" w:rsidRDefault="00DA5C3F" w:rsidP="00C97F9B">
      <w:pPr>
        <w:rPr>
          <w:rFonts w:ascii="FangSong" w:eastAsia="FangSong" w:hAnsi="FangSong"/>
        </w:rPr>
      </w:pPr>
    </w:p>
    <w:p w:rsidR="00DA5C3F" w:rsidRDefault="00DA5C3F" w:rsidP="00C97F9B">
      <w:pPr>
        <w:rPr>
          <w:rFonts w:ascii="FangSong" w:eastAsia="FangSong" w:hAnsi="FangSong"/>
        </w:rPr>
      </w:pPr>
    </w:p>
    <w:p w:rsidR="00C97F9B" w:rsidRDefault="00C97F9B" w:rsidP="00C97F9B">
      <w:pPr>
        <w:rPr>
          <w:rFonts w:ascii="FangSong" w:eastAsia="FangSong" w:hAnsi="FangSong"/>
        </w:rPr>
      </w:pPr>
    </w:p>
    <w:p w:rsidR="008E545A" w:rsidRDefault="008E545A" w:rsidP="00C97F9B">
      <w:pPr>
        <w:rPr>
          <w:rFonts w:ascii="FangSong" w:eastAsia="FangSong" w:hAnsi="FangSong"/>
        </w:rPr>
      </w:pPr>
    </w:p>
    <w:p w:rsidR="008E545A" w:rsidRDefault="008E545A" w:rsidP="00C97F9B">
      <w:pPr>
        <w:rPr>
          <w:rFonts w:ascii="FangSong" w:eastAsia="FangSong" w:hAnsi="FangSong"/>
        </w:rPr>
      </w:pPr>
    </w:p>
    <w:p w:rsidR="008E545A" w:rsidRDefault="00FE14EC" w:rsidP="00C97F9B">
      <w:pPr>
        <w:rPr>
          <w:rFonts w:ascii="FangSong" w:eastAsia="FangSong" w:hAnsi="FangSong"/>
        </w:rPr>
      </w:pPr>
      <w:r>
        <w:rPr>
          <w:rFonts w:ascii="仿宋" w:eastAsia="仿宋" w:hAnsi="仿宋" w:hint="eastAsia"/>
          <w:noProof/>
        </w:rPr>
        <w:drawing>
          <wp:anchor distT="0" distB="0" distL="114300" distR="114300" simplePos="0" relativeHeight="251650048" behindDoc="0" locked="0" layoutInCell="1" allowOverlap="1">
            <wp:simplePos x="0" y="0"/>
            <wp:positionH relativeFrom="column">
              <wp:posOffset>41661</wp:posOffset>
            </wp:positionH>
            <wp:positionV relativeFrom="paragraph">
              <wp:posOffset>179953</wp:posOffset>
            </wp:positionV>
            <wp:extent cx="5271770" cy="3339465"/>
            <wp:effectExtent l="0" t="0" r="5080" b="0"/>
            <wp:wrapNone/>
            <wp:docPr id="8" name="图片 8" descr="65289297209283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 descr="65289297209283648"/>
                    <pic:cNvPicPr>
                      <a:picLocks noChangeAspect="1" noChangeArrowheads="1"/>
                    </pic:cNvPicPr>
                  </pic:nvPicPr>
                  <pic:blipFill>
                    <a:blip r:embed="rId20"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271770" cy="3339465"/>
                    </a:xfrm>
                    <a:prstGeom prst="rect">
                      <a:avLst/>
                    </a:prstGeom>
                    <a:noFill/>
                    <a:ln>
                      <a:noFill/>
                    </a:ln>
                  </pic:spPr>
                </pic:pic>
              </a:graphicData>
            </a:graphic>
          </wp:anchor>
        </w:drawing>
      </w:r>
    </w:p>
    <w:p w:rsidR="00C97F9B" w:rsidRDefault="00C97F9B" w:rsidP="00C97F9B">
      <w:pPr>
        <w:rPr>
          <w:rFonts w:ascii="FangSong" w:eastAsia="FangSong" w:hAnsi="FangSong"/>
        </w:rPr>
      </w:pPr>
    </w:p>
    <w:p w:rsidR="008E545A" w:rsidRDefault="008E545A" w:rsidP="00C97F9B">
      <w:pPr>
        <w:rPr>
          <w:rFonts w:ascii="FangSong" w:eastAsia="FangSong" w:hAnsi="FangSong"/>
        </w:rPr>
      </w:pPr>
    </w:p>
    <w:p w:rsidR="008E545A" w:rsidRDefault="008E545A" w:rsidP="00C97F9B">
      <w:pPr>
        <w:rPr>
          <w:rFonts w:ascii="FangSong" w:eastAsia="FangSong" w:hAnsi="FangSong"/>
        </w:rPr>
      </w:pPr>
    </w:p>
    <w:p w:rsidR="008E545A" w:rsidRDefault="008E545A" w:rsidP="00C97F9B">
      <w:pPr>
        <w:rPr>
          <w:rFonts w:ascii="FangSong" w:eastAsia="FangSong" w:hAnsi="FangSong"/>
        </w:rPr>
      </w:pPr>
    </w:p>
    <w:p w:rsidR="008E545A" w:rsidRDefault="008E545A" w:rsidP="00C97F9B">
      <w:pPr>
        <w:rPr>
          <w:rFonts w:ascii="FangSong" w:eastAsia="FangSong" w:hAnsi="FangSong"/>
        </w:rPr>
      </w:pPr>
    </w:p>
    <w:p w:rsidR="008E545A" w:rsidRDefault="008E545A" w:rsidP="00C97F9B">
      <w:pPr>
        <w:rPr>
          <w:rFonts w:ascii="FangSong" w:eastAsia="FangSong" w:hAnsi="FangSong"/>
        </w:rPr>
      </w:pPr>
    </w:p>
    <w:p w:rsidR="008E545A" w:rsidRDefault="008E545A" w:rsidP="00C97F9B">
      <w:pPr>
        <w:rPr>
          <w:rFonts w:ascii="FangSong" w:eastAsia="FangSong" w:hAnsi="FangSong"/>
        </w:rPr>
      </w:pPr>
    </w:p>
    <w:p w:rsidR="008E545A" w:rsidRDefault="008E545A" w:rsidP="00C97F9B">
      <w:pPr>
        <w:rPr>
          <w:rFonts w:ascii="FangSong" w:eastAsia="FangSong" w:hAnsi="FangSong"/>
        </w:rPr>
      </w:pPr>
    </w:p>
    <w:p w:rsidR="008E545A" w:rsidRDefault="008E545A" w:rsidP="00C97F9B">
      <w:pPr>
        <w:rPr>
          <w:rFonts w:ascii="FangSong" w:eastAsia="FangSong" w:hAnsi="FangSong"/>
        </w:rPr>
      </w:pPr>
    </w:p>
    <w:p w:rsidR="008E545A" w:rsidRDefault="008E545A" w:rsidP="00C97F9B">
      <w:pPr>
        <w:rPr>
          <w:rFonts w:ascii="FangSong" w:eastAsia="FangSong" w:hAnsi="FangSong"/>
        </w:rPr>
      </w:pPr>
    </w:p>
    <w:p w:rsidR="008E545A" w:rsidRDefault="008E545A" w:rsidP="00C97F9B">
      <w:pPr>
        <w:rPr>
          <w:rFonts w:ascii="FangSong" w:eastAsia="FangSong" w:hAnsi="FangSong"/>
        </w:rPr>
      </w:pPr>
    </w:p>
    <w:p w:rsidR="008E545A" w:rsidRDefault="008E545A" w:rsidP="00C97F9B">
      <w:pPr>
        <w:rPr>
          <w:rFonts w:ascii="FangSong" w:eastAsia="FangSong" w:hAnsi="FangSong"/>
        </w:rPr>
      </w:pPr>
    </w:p>
    <w:p w:rsidR="008E545A" w:rsidRDefault="008E545A" w:rsidP="00C97F9B">
      <w:pPr>
        <w:rPr>
          <w:rFonts w:ascii="FangSong" w:eastAsia="FangSong" w:hAnsi="FangSong"/>
        </w:rPr>
      </w:pPr>
    </w:p>
    <w:p w:rsidR="008E545A" w:rsidRDefault="008E545A" w:rsidP="00C97F9B">
      <w:pPr>
        <w:rPr>
          <w:rFonts w:ascii="FangSong" w:eastAsia="FangSong" w:hAnsi="FangSong"/>
        </w:rPr>
      </w:pPr>
    </w:p>
    <w:p w:rsidR="008E545A" w:rsidRDefault="008E545A" w:rsidP="00C97F9B">
      <w:pPr>
        <w:rPr>
          <w:rFonts w:ascii="FangSong" w:eastAsia="FangSong" w:hAnsi="FangSong"/>
        </w:rPr>
      </w:pPr>
    </w:p>
    <w:p w:rsidR="008E545A" w:rsidRDefault="008E545A" w:rsidP="00C97F9B">
      <w:pPr>
        <w:rPr>
          <w:rFonts w:ascii="FangSong" w:eastAsia="FangSong" w:hAnsi="FangSong"/>
        </w:rPr>
      </w:pPr>
    </w:p>
    <w:p w:rsidR="00094285" w:rsidRPr="001076E3" w:rsidRDefault="00094285" w:rsidP="00444C46">
      <w:pPr>
        <w:pStyle w:val="a9"/>
        <w:ind w:left="420" w:firstLineChars="0" w:firstLine="0"/>
        <w:rPr>
          <w:rFonts w:ascii="FangSong" w:eastAsia="FangSong" w:hAnsi="FangSong"/>
        </w:rPr>
      </w:pPr>
    </w:p>
    <w:p w:rsidR="00094285" w:rsidRPr="001076E3" w:rsidRDefault="00094285">
      <w:pPr>
        <w:pStyle w:val="a9"/>
        <w:ind w:left="840" w:firstLineChars="0" w:firstLine="0"/>
        <w:rPr>
          <w:rFonts w:ascii="FangSong" w:eastAsia="FangSong" w:hAnsi="FangSong"/>
        </w:rPr>
      </w:pPr>
    </w:p>
    <w:p w:rsidR="00094285" w:rsidRPr="001076E3" w:rsidRDefault="00C06507" w:rsidP="00D5388D">
      <w:pPr>
        <w:pStyle w:val="3"/>
        <w:numPr>
          <w:ilvl w:val="0"/>
          <w:numId w:val="6"/>
        </w:numPr>
        <w:rPr>
          <w:rFonts w:ascii="FangSong" w:eastAsia="FangSong" w:hAnsi="FangSong"/>
          <w:b w:val="0"/>
        </w:rPr>
      </w:pPr>
      <w:bookmarkStart w:id="43" w:name="_Toc528911564"/>
      <w:r w:rsidRPr="001076E3">
        <w:rPr>
          <w:rFonts w:ascii="FangSong" w:eastAsia="FangSong" w:hAnsi="FangSong" w:hint="eastAsia"/>
          <w:b w:val="0"/>
        </w:rPr>
        <w:t>地点</w:t>
      </w:r>
      <w:r w:rsidR="00D8522F" w:rsidRPr="001076E3">
        <w:rPr>
          <w:rFonts w:ascii="FangSong" w:eastAsia="FangSong" w:hAnsi="FangSong" w:hint="eastAsia"/>
          <w:b w:val="0"/>
        </w:rPr>
        <w:t>分布</w:t>
      </w:r>
      <w:bookmarkEnd w:id="43"/>
    </w:p>
    <w:p w:rsidR="00AF711C" w:rsidRDefault="00601F39" w:rsidP="00D5388D">
      <w:pPr>
        <w:pStyle w:val="a9"/>
        <w:numPr>
          <w:ilvl w:val="0"/>
          <w:numId w:val="16"/>
        </w:numPr>
        <w:ind w:firstLineChars="0"/>
        <w:rPr>
          <w:rFonts w:ascii="FangSong" w:eastAsia="FangSong" w:hAnsi="FangSong"/>
        </w:rPr>
      </w:pPr>
      <w:r>
        <w:rPr>
          <w:rFonts w:ascii="FangSong" w:eastAsia="FangSong" w:hAnsi="FangSong" w:hint="eastAsia"/>
        </w:rPr>
        <w:t>东城区的活动地点主要是各类展览馆、博物馆和学校</w:t>
      </w:r>
      <w:r w:rsidR="00BC4A21">
        <w:rPr>
          <w:rFonts w:ascii="FangSong" w:eastAsia="FangSong" w:hAnsi="FangSong" w:hint="eastAsia"/>
        </w:rPr>
        <w:t>，房山区则以学校为主。</w:t>
      </w:r>
    </w:p>
    <w:p w:rsidR="008B1C93" w:rsidRDefault="0096086C" w:rsidP="008B1C93">
      <w:pPr>
        <w:rPr>
          <w:rFonts w:ascii="FangSong" w:eastAsia="FangSong" w:hAnsi="FangSong"/>
        </w:rPr>
      </w:pPr>
      <w:r w:rsidRPr="0096086C">
        <w:rPr>
          <w:noProof/>
        </w:rPr>
        <w:pict>
          <v:shapetype id="_x0000_t202" coordsize="21600,21600" o:spt="202" path="m,l,21600r21600,l21600,xe">
            <v:stroke joinstyle="miter"/>
            <v:path gradientshapeok="t" o:connecttype="rect"/>
          </v:shapetype>
          <v:shape id="文本框 15" o:spid="_x0000_s1026" type="#_x0000_t202" style="position:absolute;left:0;text-align:left;margin-left:83.5pt;margin-top:14.4pt;width:196.3pt;height:17pt;z-index:251683840;visibility:visibl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" stroked="f">
            <v:textbox inset="0,0,0,0">
              <w:txbxContent>
                <w:p w:rsidR="009A5FCA" w:rsidRPr="004D0084" w:rsidRDefault="009A5FCA" w:rsidP="009A5FCA">
                  <w:pPr>
                    <w:pStyle w:val="ae"/>
                    <w:jc w:val="center"/>
                    <w:rPr>
                      <w:rFonts w:ascii="仿宋" w:eastAsia="等线" w:hAnsi="仿宋" w:cs="宋体"/>
                      <w:noProof/>
                    </w:rPr>
                  </w:pPr>
                  <w:r>
                    <w:t>图</w:t>
                  </w:r>
                  <w:r>
                    <w:t xml:space="preserve"> </w:t>
                  </w:r>
                  <w:r w:rsidR="0096086C">
                    <w:fldChar w:fldCharType="begin"/>
                  </w:r>
                  <w:r>
                    <w:instrText xml:space="preserve"> SEQ </w:instrText>
                  </w:r>
                  <w:r>
                    <w:instrText>图</w:instrText>
                  </w:r>
                  <w:r>
                    <w:instrText xml:space="preserve"> \* ARABIC </w:instrText>
                  </w:r>
                  <w:r w:rsidR="0096086C">
                    <w:fldChar w:fldCharType="separate"/>
                  </w:r>
                  <w:r w:rsidR="009001A9">
                    <w:rPr>
                      <w:noProof/>
                    </w:rPr>
                    <w:t>3</w:t>
                  </w:r>
                  <w:r w:rsidR="0096086C">
                    <w:fldChar w:fldCharType="end"/>
                  </w:r>
                  <w:r>
                    <w:t xml:space="preserve"> </w:t>
                  </w:r>
                  <w:r>
                    <w:t>东城</w:t>
                  </w:r>
                  <w:r>
                    <w:rPr>
                      <w:rFonts w:hint="eastAsia"/>
                    </w:rPr>
                    <w:t>和房山两区活动地点词云</w:t>
                  </w:r>
                </w:p>
              </w:txbxContent>
            </v:textbox>
          </v:shape>
        </w:pict>
      </w:r>
    </w:p>
    <w:p w:rsidR="008B1C93" w:rsidRDefault="008B4AED" w:rsidP="008B1C93">
      <w:pPr>
        <w:rPr>
          <w:rFonts w:ascii="FangSong" w:eastAsia="FangSong" w:hAnsi="FangSong"/>
        </w:rPr>
      </w:pPr>
      <w:r>
        <w:rPr>
          <w:rFonts w:ascii="仿宋" w:hAnsi="仿宋" w:hint="eastAsia"/>
          <w:noProof/>
        </w:rPr>
        <w:drawing>
          <wp:anchor distT="0" distB="0" distL="114300" distR="114300" simplePos="0" relativeHeight="251679744" behindDoc="0" locked="0" layoutInCell="1" allowOverlap="1">
            <wp:simplePos x="0" y="0"/>
            <wp:positionH relativeFrom="column">
              <wp:posOffset>-114300</wp:posOffset>
            </wp:positionH>
            <wp:positionV relativeFrom="paragraph">
              <wp:posOffset>162560</wp:posOffset>
            </wp:positionV>
            <wp:extent cx="2493202" cy="2808000"/>
            <wp:effectExtent l="0" t="0" r="2540" b="0"/>
            <wp:wrapNone/>
            <wp:docPr id="14" name="图片 14" descr="dc地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 descr="dc地点"/>
                    <pic:cNvPicPr>
                      <a:picLocks noChangeAspect="1" noChangeArrowheads="1"/>
                    </pic:cNvPicPr>
                  </pic:nvPicPr>
                  <pic:blipFill rotWithShape="1">
                    <a:blip r:embed="rId21"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30121" t="9747" r="22168" b="9747"/>
                    <a:stretch/>
                  </pic:blipFill>
                  <pic:spPr bwMode="auto">
                    <a:xfrm>
                      <a:off x="0" y="0"/>
                      <a:ext cx="2493202" cy="2808000"/>
                    </a:xfrm>
                    <a:prstGeom prst="rect">
                      <a:avLst/>
                    </a:prstGeom>
                    <a:noFill/>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r w:rsidR="00B84829">
        <w:rPr>
          <w:rFonts w:ascii="仿宋" w:eastAsia="仿宋" w:hAnsi="仿宋" w:hint="eastAsia"/>
          <w:noProof/>
        </w:rPr>
        <w:drawing>
          <wp:anchor distT="0" distB="0" distL="114300" distR="114300" simplePos="0" relativeHeight="251676672" behindDoc="0" locked="0" layoutInCell="1" allowOverlap="1">
            <wp:simplePos x="0" y="0"/>
            <wp:positionH relativeFrom="column">
              <wp:posOffset>2603500</wp:posOffset>
            </wp:positionH>
            <wp:positionV relativeFrom="paragraph">
              <wp:posOffset>149860</wp:posOffset>
            </wp:positionV>
            <wp:extent cx="2527300" cy="2806700"/>
            <wp:effectExtent l="0" t="0" r="6350" b="0"/>
            <wp:wrapNone/>
            <wp:docPr id="13" name="图片 13" descr="fs地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 descr="fs地点"/>
                    <pic:cNvPicPr>
                      <a:picLocks noChangeAspect="1" noChangeArrowheads="1"/>
                    </pic:cNvPicPr>
                  </pic:nvPicPr>
                  <pic:blipFill rotWithShape="1">
                    <a:blip r:embed="rId22"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31062" t="9739" r="21021" b="9041"/>
                    <a:stretch/>
                  </pic:blipFill>
                  <pic:spPr bwMode="auto">
                    <a:xfrm>
                      <a:off x="0" y="0"/>
                      <a:ext cx="2527300" cy="2806700"/>
                    </a:xfrm>
                    <a:prstGeom prst="rect">
                      <a:avLst/>
                    </a:prstGeom>
                    <a:noFill/>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p>
    <w:p w:rsidR="008B1C93" w:rsidRDefault="008B1C93" w:rsidP="008B1C93">
      <w:pPr>
        <w:rPr>
          <w:rFonts w:ascii="FangSong" w:eastAsia="FangSong" w:hAnsi="FangSong"/>
        </w:rPr>
      </w:pPr>
    </w:p>
    <w:p w:rsidR="008B1C93" w:rsidRDefault="008B1C93" w:rsidP="008B1C93">
      <w:pPr>
        <w:rPr>
          <w:rFonts w:ascii="FangSong" w:eastAsia="FangSong" w:hAnsi="FangSong"/>
        </w:rPr>
      </w:pPr>
    </w:p>
    <w:p w:rsidR="008B1C93" w:rsidRDefault="008B1C93" w:rsidP="008B1C93">
      <w:pPr>
        <w:rPr>
          <w:rFonts w:ascii="FangSong" w:eastAsia="FangSong" w:hAnsi="FangSong"/>
        </w:rPr>
      </w:pPr>
    </w:p>
    <w:p w:rsidR="008B1C93" w:rsidRDefault="008B1C93" w:rsidP="008B1C93">
      <w:pPr>
        <w:rPr>
          <w:rFonts w:ascii="FangSong" w:eastAsia="FangSong" w:hAnsi="FangSong"/>
        </w:rPr>
      </w:pPr>
    </w:p>
    <w:p w:rsidR="008B1C93" w:rsidRDefault="008B1C93" w:rsidP="008B1C93">
      <w:pPr>
        <w:rPr>
          <w:rFonts w:ascii="FangSong" w:eastAsia="FangSong" w:hAnsi="FangSong"/>
        </w:rPr>
      </w:pPr>
    </w:p>
    <w:p w:rsidR="008B1C93" w:rsidRDefault="008B1C93" w:rsidP="008B1C93">
      <w:pPr>
        <w:rPr>
          <w:rFonts w:ascii="FangSong" w:eastAsia="FangSong" w:hAnsi="FangSong"/>
        </w:rPr>
      </w:pPr>
    </w:p>
    <w:p w:rsidR="008B1C93" w:rsidRDefault="008B1C93" w:rsidP="008B1C93">
      <w:pPr>
        <w:rPr>
          <w:rFonts w:ascii="FangSong" w:eastAsia="FangSong" w:hAnsi="FangSong"/>
        </w:rPr>
      </w:pPr>
    </w:p>
    <w:p w:rsidR="008B1C93" w:rsidRDefault="008B1C93" w:rsidP="008B1C93">
      <w:pPr>
        <w:rPr>
          <w:rFonts w:ascii="FangSong" w:eastAsia="FangSong" w:hAnsi="FangSong"/>
        </w:rPr>
      </w:pPr>
    </w:p>
    <w:p w:rsidR="008B1C93" w:rsidRDefault="008B1C93" w:rsidP="008B1C93">
      <w:pPr>
        <w:rPr>
          <w:rFonts w:ascii="FangSong" w:eastAsia="FangSong" w:hAnsi="FangSong"/>
        </w:rPr>
      </w:pPr>
    </w:p>
    <w:p w:rsidR="00B84829" w:rsidRDefault="00B84829" w:rsidP="008B1C93">
      <w:pPr>
        <w:rPr>
          <w:rFonts w:ascii="FangSong" w:eastAsia="FangSong" w:hAnsi="FangSong"/>
        </w:rPr>
      </w:pPr>
    </w:p>
    <w:p w:rsidR="00B84829" w:rsidRDefault="00B84829" w:rsidP="008B1C93">
      <w:pPr>
        <w:rPr>
          <w:rFonts w:ascii="FangSong" w:eastAsia="FangSong" w:hAnsi="FangSong"/>
        </w:rPr>
      </w:pPr>
    </w:p>
    <w:p w:rsidR="00B84829" w:rsidRDefault="00B84829" w:rsidP="008B1C93">
      <w:pPr>
        <w:rPr>
          <w:rFonts w:ascii="FangSong" w:eastAsia="FangSong" w:hAnsi="FangSong"/>
        </w:rPr>
      </w:pPr>
    </w:p>
    <w:p w:rsidR="00B84829" w:rsidRDefault="00B84829" w:rsidP="008B1C93">
      <w:pPr>
        <w:rPr>
          <w:rFonts w:ascii="FangSong" w:eastAsia="FangSong" w:hAnsi="FangSong"/>
        </w:rPr>
      </w:pPr>
    </w:p>
    <w:p w:rsidR="00B84829" w:rsidRDefault="00B84829" w:rsidP="008B1C93">
      <w:pPr>
        <w:rPr>
          <w:rFonts w:ascii="FangSong" w:eastAsia="FangSong" w:hAnsi="FangSong"/>
        </w:rPr>
      </w:pPr>
    </w:p>
    <w:p w:rsidR="008B1C93" w:rsidRPr="008B1C93" w:rsidRDefault="008B1C93" w:rsidP="008B1C93">
      <w:pPr>
        <w:rPr>
          <w:rFonts w:ascii="FangSong" w:eastAsia="FangSong" w:hAnsi="FangSong"/>
        </w:rPr>
      </w:pPr>
    </w:p>
    <w:p w:rsidR="00094285" w:rsidRPr="001076E3" w:rsidRDefault="0090467F" w:rsidP="00D5388D">
      <w:pPr>
        <w:pStyle w:val="a9"/>
        <w:numPr>
          <w:ilvl w:val="0"/>
          <w:numId w:val="16"/>
        </w:numPr>
        <w:ind w:firstLineChars="0"/>
        <w:rPr>
          <w:rFonts w:ascii="FangSong" w:eastAsia="FangSong" w:hAnsi="FangSong"/>
        </w:rPr>
      </w:pPr>
      <w:r>
        <w:rPr>
          <w:rFonts w:ascii="FangSong" w:eastAsia="FangSong" w:hAnsi="FangSong" w:hint="eastAsia"/>
        </w:rPr>
        <w:t>东城区</w:t>
      </w:r>
      <w:r w:rsidR="005D0388">
        <w:rPr>
          <w:rFonts w:ascii="FangSong" w:eastAsia="FangSong" w:hAnsi="FangSong" w:hint="eastAsia"/>
        </w:rPr>
        <w:t>组织区内</w:t>
      </w:r>
      <w:r>
        <w:rPr>
          <w:rFonts w:ascii="FangSong" w:eastAsia="FangSong" w:hAnsi="FangSong" w:hint="eastAsia"/>
        </w:rPr>
        <w:t>活动</w:t>
      </w:r>
      <w:r w:rsidR="005D0388">
        <w:rPr>
          <w:rFonts w:ascii="FangSong" w:eastAsia="FangSong" w:hAnsi="FangSong" w:hint="eastAsia"/>
        </w:rPr>
        <w:t>96659人次，</w:t>
      </w:r>
      <w:r w:rsidR="000C7CAA">
        <w:rPr>
          <w:rFonts w:ascii="FangSong" w:eastAsia="FangSong" w:hAnsi="FangSong" w:hint="eastAsia"/>
        </w:rPr>
        <w:t>占总活动人次的</w:t>
      </w:r>
      <w:r w:rsidR="005D0388">
        <w:rPr>
          <w:rFonts w:ascii="FangSong" w:eastAsia="FangSong" w:hAnsi="FangSong" w:hint="eastAsia"/>
        </w:rPr>
        <w:t>73%</w:t>
      </w:r>
      <w:r w:rsidR="00DE4AB3">
        <w:rPr>
          <w:rFonts w:ascii="FangSong" w:eastAsia="FangSong" w:hAnsi="FangSong" w:hint="eastAsia"/>
        </w:rPr>
        <w:t>，房山区组织区内活动82241次，占</w:t>
      </w:r>
      <w:r w:rsidR="000451DB">
        <w:rPr>
          <w:rFonts w:ascii="FangSong" w:eastAsia="FangSong" w:hAnsi="FangSong" w:hint="eastAsia"/>
        </w:rPr>
        <w:t>总活动</w:t>
      </w:r>
      <w:r w:rsidR="00DE4AB3">
        <w:rPr>
          <w:rFonts w:ascii="FangSong" w:eastAsia="FangSong" w:hAnsi="FangSong" w:hint="eastAsia"/>
        </w:rPr>
        <w:t>次数的</w:t>
      </w:r>
      <w:r w:rsidR="000451DB">
        <w:rPr>
          <w:rFonts w:ascii="FangSong" w:eastAsia="FangSong" w:hAnsi="FangSong" w:hint="eastAsia"/>
        </w:rPr>
        <w:t>89%。</w:t>
      </w:r>
      <w:ins w:id="44" w:author="张娜" w:date="2018-11-02T10:24:00Z">
        <w:r w:rsidR="005D0AF0">
          <w:rPr>
            <w:rFonts w:ascii="FangSong" w:eastAsia="FangSong" w:hAnsi="FangSong" w:hint="eastAsia"/>
          </w:rPr>
          <w:t>（本区、北京市、全国、世界）</w:t>
        </w:r>
      </w:ins>
      <w:ins w:id="45" w:author="张娜" w:date="2018-11-02T10:27:00Z">
        <w:r w:rsidR="00FF5EF6">
          <w:rPr>
            <w:rFonts w:ascii="FangSong" w:eastAsia="FangSong" w:hAnsi="FangSong" w:hint="eastAsia"/>
          </w:rPr>
          <w:t>，</w:t>
        </w:r>
      </w:ins>
      <w:ins w:id="46" w:author="张娜" w:date="2018-11-02T10:28:00Z">
        <w:r w:rsidR="00FF5EF6">
          <w:rPr>
            <w:rFonts w:ascii="FangSong" w:eastAsia="FangSong" w:hAnsi="FangSong" w:hint="eastAsia"/>
          </w:rPr>
          <w:t>这个还会再进一步分析，对吧</w:t>
        </w:r>
      </w:ins>
    </w:p>
    <w:p w:rsidR="00BC4A21" w:rsidRPr="00BC4A21" w:rsidRDefault="00BC4A21" w:rsidP="00BC4A21">
      <w:pPr>
        <w:rPr>
          <w:rFonts w:ascii="FangSong" w:eastAsia="FangSong" w:hAnsi="FangSong"/>
        </w:rPr>
      </w:pPr>
    </w:p>
    <w:p w:rsidR="00BC4A21" w:rsidRDefault="00BC4A21" w:rsidP="001076E3">
      <w:pPr>
        <w:rPr>
          <w:rFonts w:ascii="FangSong" w:eastAsia="FangSong" w:hAnsi="FangSong"/>
        </w:rPr>
        <w:sectPr w:rsidR="00BC4A21">
          <w:pgSz w:w="11906" w:h="16838"/>
          <w:pgMar w:top="1440" w:right="1800" w:bottom="1440" w:left="1800" w:header="851" w:footer="992" w:gutter="0"/>
          <w:cols w:space="425"/>
          <w:docGrid w:type="lines" w:linePitch="312"/>
        </w:sectPr>
      </w:pPr>
    </w:p>
    <w:p w:rsidR="001076E3" w:rsidRDefault="0096086C" w:rsidP="001076E3">
      <w:pPr>
        <w:rPr>
          <w:rFonts w:ascii="FangSong" w:eastAsia="FangSong" w:hAnsi="FangSong"/>
        </w:rPr>
      </w:pPr>
      <w:r w:rsidRPr="0096086C">
        <w:rPr>
          <w:noProof/>
        </w:rPr>
        <w:pict>
          <v:shape id="文本框 10" o:spid="_x0000_s1027" type="#_x0000_t202" style="position:absolute;left:0;text-align:left;margin-left:0;margin-top:-5pt;width:453.9pt;height:16.5pt;z-index:251660288;visibility:visibl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" stroked="f">
            <v:textbox inset="0,0,0,0">
              <w:txbxContent>
                <w:p w:rsidR="00BC4A21" w:rsidRPr="00525D7F" w:rsidRDefault="00BC4A21" w:rsidP="00BC4A21">
                  <w:pPr>
                    <w:pStyle w:val="ae"/>
                    <w:jc w:val="center"/>
                    <w:rPr>
                      <w:rFonts w:ascii="仿宋" w:eastAsia="仿宋" w:hAnsi="仿宋" w:cs="宋体"/>
                      <w:noProof/>
                    </w:rPr>
                  </w:pPr>
                  <w:r>
                    <w:t>图</w:t>
                  </w:r>
                  <w:r>
                    <w:t xml:space="preserve"> </w:t>
                  </w:r>
                  <w:r w:rsidR="0096086C">
                    <w:fldChar w:fldCharType="begin"/>
                  </w:r>
                  <w:r>
                    <w:instrText xml:space="preserve"> SEQ </w:instrText>
                  </w:r>
                  <w:r>
                    <w:instrText>图</w:instrText>
                  </w:r>
                  <w:r>
                    <w:instrText xml:space="preserve"> \* ARABIC </w:instrText>
                  </w:r>
                  <w:r w:rsidR="0096086C">
                    <w:fldChar w:fldCharType="separate"/>
                  </w:r>
                  <w:r w:rsidR="009001A9">
                    <w:rPr>
                      <w:noProof/>
                    </w:rPr>
                    <w:t>4</w:t>
                  </w:r>
                  <w:r w:rsidR="0096086C">
                    <w:fldChar w:fldCharType="end"/>
                  </w:r>
                  <w:r>
                    <w:t xml:space="preserve"> </w:t>
                  </w:r>
                  <w:r>
                    <w:t>东城区</w:t>
                  </w:r>
                  <w:r>
                    <w:rPr>
                      <w:rFonts w:hint="eastAsia"/>
                    </w:rPr>
                    <w:t>活动地点分布</w:t>
                  </w:r>
                </w:p>
              </w:txbxContent>
            </v:textbox>
          </v:shape>
        </w:pict>
      </w:r>
    </w:p>
    <w:p w:rsidR="00BC4A21" w:rsidRDefault="00BC4A21" w:rsidP="001076E3">
      <w:pPr>
        <w:rPr>
          <w:rFonts w:ascii="FangSong" w:eastAsia="FangSong" w:hAnsi="FangSong"/>
        </w:rPr>
      </w:pPr>
      <w:r>
        <w:rPr>
          <w:rFonts w:ascii="仿宋" w:eastAsia="仿宋" w:hAnsi="仿宋" w:hint="eastAsia"/>
          <w:noProof/>
        </w:rPr>
        <w:drawing>
          <wp:anchor distT="0" distB="0" distL="114300" distR="114300" simplePos="0" relativeHeight="251655168" behindDoc="0" locked="0" layoutInCell="1" allowOverlap="1">
            <wp:simplePos x="0" y="0"/>
            <wp:positionH relativeFrom="column">
              <wp:posOffset>-523875</wp:posOffset>
            </wp:positionH>
            <wp:positionV relativeFrom="paragraph">
              <wp:posOffset>51435</wp:posOffset>
            </wp:positionV>
            <wp:extent cx="6981825" cy="3886200"/>
            <wp:effectExtent l="19050" t="0" r="9525" b="0"/>
            <wp:wrapNone/>
            <wp:docPr id="9" name="图片 9" descr="dc活动地点分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descr="dc活动地点分布"/>
                    <pic:cNvPicPr>
                      <a:picLocks noChangeAspect="1" noChangeArrowheads="1"/>
                    </pic:cNvPicPr>
                  </pic:nvPicPr>
                  <pic:blipFill rotWithShape="1">
                    <a:blip r:embed="rId23"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6184" t="5430" r="7995" b="-226"/>
                    <a:stretch/>
                  </pic:blipFill>
                  <pic:spPr bwMode="auto">
                    <a:xfrm>
                      <a:off x="0" y="0"/>
                      <a:ext cx="6981825" cy="3886200"/>
                    </a:xfrm>
                    <a:prstGeom prst="rect">
                      <a:avLst/>
                    </a:prstGeom>
                    <a:noFill/>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p>
    <w:p w:rsidR="00BC4A21" w:rsidRDefault="00BC4A21" w:rsidP="001076E3">
      <w:pPr>
        <w:rPr>
          <w:rFonts w:ascii="FangSong" w:eastAsia="FangSong" w:hAnsi="FangSong"/>
        </w:rPr>
      </w:pPr>
    </w:p>
    <w:p w:rsidR="00BC4A21" w:rsidRDefault="00BC4A21" w:rsidP="001076E3">
      <w:pPr>
        <w:rPr>
          <w:rFonts w:ascii="FangSong" w:eastAsia="FangSong" w:hAnsi="FangSong"/>
        </w:rPr>
      </w:pPr>
    </w:p>
    <w:p w:rsidR="00BC4A21" w:rsidRDefault="00BC4A21" w:rsidP="001076E3">
      <w:pPr>
        <w:rPr>
          <w:rFonts w:ascii="FangSong" w:eastAsia="FangSong" w:hAnsi="FangSong"/>
        </w:rPr>
      </w:pPr>
    </w:p>
    <w:p w:rsidR="00BC4A21" w:rsidRDefault="00BC4A21" w:rsidP="001076E3">
      <w:pPr>
        <w:rPr>
          <w:rFonts w:ascii="FangSong" w:eastAsia="FangSong" w:hAnsi="FangSong"/>
        </w:rPr>
      </w:pPr>
    </w:p>
    <w:p w:rsidR="00BC4A21" w:rsidRDefault="00BC4A21" w:rsidP="001076E3">
      <w:pPr>
        <w:rPr>
          <w:rFonts w:ascii="FangSong" w:eastAsia="FangSong" w:hAnsi="FangSong"/>
        </w:rPr>
      </w:pPr>
    </w:p>
    <w:p w:rsidR="00BC4A21" w:rsidRDefault="00BC4A21" w:rsidP="001076E3">
      <w:pPr>
        <w:rPr>
          <w:rFonts w:ascii="FangSong" w:eastAsia="FangSong" w:hAnsi="FangSong"/>
        </w:rPr>
      </w:pPr>
    </w:p>
    <w:p w:rsidR="00BC4A21" w:rsidRDefault="00BC4A21" w:rsidP="001076E3">
      <w:pPr>
        <w:rPr>
          <w:rFonts w:ascii="FangSong" w:eastAsia="FangSong" w:hAnsi="FangSong"/>
        </w:rPr>
      </w:pPr>
    </w:p>
    <w:p w:rsidR="00BC4A21" w:rsidRDefault="00BC4A21" w:rsidP="001076E3">
      <w:pPr>
        <w:rPr>
          <w:rFonts w:ascii="FangSong" w:eastAsia="FangSong" w:hAnsi="FangSong"/>
        </w:rPr>
      </w:pPr>
    </w:p>
    <w:p w:rsidR="00BC4A21" w:rsidRDefault="00BC4A21" w:rsidP="001076E3">
      <w:pPr>
        <w:rPr>
          <w:rFonts w:ascii="FangSong" w:eastAsia="FangSong" w:hAnsi="FangSong"/>
        </w:rPr>
      </w:pPr>
    </w:p>
    <w:p w:rsidR="00BC4A21" w:rsidRDefault="00BC4A21" w:rsidP="001076E3">
      <w:pPr>
        <w:rPr>
          <w:rFonts w:ascii="FangSong" w:eastAsia="FangSong" w:hAnsi="FangSong"/>
        </w:rPr>
      </w:pPr>
    </w:p>
    <w:p w:rsidR="00BC4A21" w:rsidRDefault="00BC4A21" w:rsidP="001076E3">
      <w:pPr>
        <w:rPr>
          <w:rFonts w:ascii="FangSong" w:eastAsia="FangSong" w:hAnsi="FangSong"/>
        </w:rPr>
      </w:pPr>
    </w:p>
    <w:p w:rsidR="00BC4A21" w:rsidRDefault="00BC4A21" w:rsidP="001076E3">
      <w:pPr>
        <w:rPr>
          <w:rFonts w:ascii="FangSong" w:eastAsia="FangSong" w:hAnsi="FangSong"/>
        </w:rPr>
      </w:pPr>
    </w:p>
    <w:p w:rsidR="00BC4A21" w:rsidRDefault="00BC4A21" w:rsidP="001076E3">
      <w:pPr>
        <w:rPr>
          <w:rFonts w:ascii="FangSong" w:eastAsia="FangSong" w:hAnsi="FangSong"/>
        </w:rPr>
      </w:pPr>
    </w:p>
    <w:p w:rsidR="00BC4A21" w:rsidRDefault="00BC4A21" w:rsidP="001076E3">
      <w:pPr>
        <w:rPr>
          <w:rFonts w:ascii="FangSong" w:eastAsia="FangSong" w:hAnsi="FangSong"/>
        </w:rPr>
      </w:pPr>
    </w:p>
    <w:p w:rsidR="00BC4A21" w:rsidRDefault="00BC4A21" w:rsidP="001076E3">
      <w:pPr>
        <w:rPr>
          <w:rFonts w:ascii="FangSong" w:eastAsia="FangSong" w:hAnsi="FangSong"/>
        </w:rPr>
      </w:pPr>
    </w:p>
    <w:p w:rsidR="00BC4A21" w:rsidRDefault="00BC4A21" w:rsidP="001076E3">
      <w:pPr>
        <w:rPr>
          <w:rFonts w:ascii="FangSong" w:eastAsia="FangSong" w:hAnsi="FangSong"/>
        </w:rPr>
      </w:pPr>
    </w:p>
    <w:p w:rsidR="00BC4A21" w:rsidRDefault="00BC4A21" w:rsidP="001076E3">
      <w:pPr>
        <w:rPr>
          <w:rFonts w:ascii="FangSong" w:eastAsia="FangSong" w:hAnsi="FangSong"/>
        </w:rPr>
      </w:pPr>
    </w:p>
    <w:p w:rsidR="00BC4A21" w:rsidRDefault="00BC4A21" w:rsidP="001076E3">
      <w:pPr>
        <w:rPr>
          <w:rFonts w:ascii="FangSong" w:eastAsia="FangSong" w:hAnsi="FangSong"/>
        </w:rPr>
      </w:pPr>
    </w:p>
    <w:p w:rsidR="00BC4A21" w:rsidRDefault="00BC4A21" w:rsidP="001076E3">
      <w:pPr>
        <w:rPr>
          <w:rFonts w:ascii="FangSong" w:eastAsia="FangSong" w:hAnsi="FangSong"/>
        </w:rPr>
      </w:pPr>
    </w:p>
    <w:p w:rsidR="00BC4A21" w:rsidRDefault="0096086C" w:rsidP="001076E3">
      <w:pPr>
        <w:rPr>
          <w:rFonts w:ascii="FangSong" w:eastAsia="FangSong" w:hAnsi="FangSong"/>
        </w:rPr>
      </w:pPr>
      <w:r w:rsidRPr="0096086C">
        <w:rPr>
          <w:noProof/>
        </w:rPr>
        <w:pict>
          <v:shape id="文本框 12" o:spid="_x0000_s1028" type="#_x0000_t202" style="position:absolute;left:0;text-align:left;margin-left:-4pt;margin-top:15.4pt;width:424.85pt;height:20pt;z-index:251671552;visibility:visibl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" stroked="f">
            <v:textbox inset="0,0,0,0">
              <w:txbxContent>
                <w:p w:rsidR="00183C42" w:rsidRPr="002142EA" w:rsidRDefault="00183C42" w:rsidP="00183C42">
                  <w:pPr>
                    <w:pStyle w:val="ae"/>
                    <w:jc w:val="center"/>
                    <w:rPr>
                      <w:rFonts w:ascii="仿宋" w:eastAsia="仿宋" w:hAnsi="仿宋" w:cs="宋体"/>
                      <w:noProof/>
                    </w:rPr>
                  </w:pPr>
                  <w:r>
                    <w:t>图</w:t>
                  </w:r>
                  <w:r>
                    <w:t xml:space="preserve"> </w:t>
                  </w:r>
                  <w:r w:rsidR="0096086C">
                    <w:fldChar w:fldCharType="begin"/>
                  </w:r>
                  <w:r>
                    <w:instrText xml:space="preserve"> SEQ </w:instrText>
                  </w:r>
                  <w:r>
                    <w:instrText>图</w:instrText>
                  </w:r>
                  <w:r>
                    <w:instrText xml:space="preserve"> \* ARABIC </w:instrText>
                  </w:r>
                  <w:r w:rsidR="0096086C">
                    <w:fldChar w:fldCharType="separate"/>
                  </w:r>
                  <w:r w:rsidR="009001A9">
                    <w:rPr>
                      <w:noProof/>
                    </w:rPr>
                    <w:t>5</w:t>
                  </w:r>
                  <w:r w:rsidR="0096086C">
                    <w:fldChar w:fldCharType="end"/>
                  </w:r>
                  <w:r>
                    <w:t xml:space="preserve"> </w:t>
                  </w:r>
                  <w:r>
                    <w:t>房山区</w:t>
                  </w:r>
                  <w:r>
                    <w:rPr>
                      <w:rFonts w:hint="eastAsia"/>
                    </w:rPr>
                    <w:t>活动地点分布</w:t>
                  </w:r>
                </w:p>
              </w:txbxContent>
            </v:textbox>
          </v:shape>
        </w:pict>
      </w:r>
    </w:p>
    <w:p w:rsidR="00BC4A21" w:rsidRDefault="00BC4A21" w:rsidP="001076E3">
      <w:pPr>
        <w:rPr>
          <w:rFonts w:ascii="FangSong" w:eastAsia="FangSong" w:hAnsi="FangSong"/>
        </w:rPr>
      </w:pPr>
    </w:p>
    <w:p w:rsidR="00BC4A21" w:rsidRDefault="00BC4A21" w:rsidP="001076E3">
      <w:pPr>
        <w:rPr>
          <w:rFonts w:ascii="FangSong" w:eastAsia="FangSong" w:hAnsi="FangSong"/>
        </w:rPr>
      </w:pPr>
    </w:p>
    <w:p w:rsidR="00BC4A21" w:rsidRDefault="00183C42" w:rsidP="001076E3">
      <w:pPr>
        <w:rPr>
          <w:rFonts w:ascii="FangSong" w:eastAsia="FangSong" w:hAnsi="FangSong"/>
        </w:rPr>
      </w:pPr>
      <w:r>
        <w:rPr>
          <w:rFonts w:ascii="仿宋" w:eastAsia="仿宋" w:hAnsi="仿宋" w:hint="eastAsia"/>
          <w:noProof/>
        </w:rPr>
        <w:drawing>
          <wp:anchor distT="0" distB="0" distL="114300" distR="114300" simplePos="0" relativeHeight="251668480" behindDoc="0" locked="0" layoutInCell="1" allowOverlap="1">
            <wp:simplePos x="0" y="0"/>
            <wp:positionH relativeFrom="column">
              <wp:posOffset>-47626</wp:posOffset>
            </wp:positionH>
            <wp:positionV relativeFrom="paragraph">
              <wp:posOffset>55245</wp:posOffset>
            </wp:positionV>
            <wp:extent cx="6962775" cy="3926980"/>
            <wp:effectExtent l="19050" t="0" r="9525" b="0"/>
            <wp:wrapNone/>
            <wp:docPr id="11" name="图片 11" descr="fs活动地点分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s活动地点分布"/>
                    <pic:cNvPicPr>
                      <a:picLocks noChangeAspect="1" noChangeArrowheads="1"/>
                    </pic:cNvPicPr>
                  </pic:nvPicPr>
                  <pic:blipFill rotWithShape="1">
                    <a:blip r:embed="rId24"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5904" t="5596" r="7591"/>
                    <a:stretch/>
                  </pic:blipFill>
                  <pic:spPr bwMode="auto">
                    <a:xfrm>
                      <a:off x="0" y="0"/>
                      <a:ext cx="6979352" cy="3936329"/>
                    </a:xfrm>
                    <a:prstGeom prst="rect">
                      <a:avLst/>
                    </a:prstGeom>
                    <a:noFill/>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p>
    <w:p w:rsidR="00183C42" w:rsidRDefault="00183C42" w:rsidP="001076E3">
      <w:pPr>
        <w:rPr>
          <w:rFonts w:ascii="FangSong" w:eastAsia="FangSong" w:hAnsi="FangSong"/>
        </w:rPr>
      </w:pPr>
    </w:p>
    <w:p w:rsidR="00183C42" w:rsidRDefault="00183C42" w:rsidP="001076E3">
      <w:pPr>
        <w:rPr>
          <w:rFonts w:ascii="FangSong" w:eastAsia="FangSong" w:hAnsi="FangSong"/>
        </w:rPr>
      </w:pPr>
    </w:p>
    <w:p w:rsidR="00183C42" w:rsidRDefault="00183C42" w:rsidP="001076E3">
      <w:pPr>
        <w:rPr>
          <w:rFonts w:ascii="FangSong" w:eastAsia="FangSong" w:hAnsi="FangSong"/>
        </w:rPr>
      </w:pPr>
    </w:p>
    <w:p w:rsidR="00183C42" w:rsidRDefault="00183C42" w:rsidP="001076E3">
      <w:pPr>
        <w:rPr>
          <w:rFonts w:ascii="FangSong" w:eastAsia="FangSong" w:hAnsi="FangSong"/>
        </w:rPr>
      </w:pPr>
    </w:p>
    <w:p w:rsidR="00183C42" w:rsidRDefault="00183C42" w:rsidP="001076E3">
      <w:pPr>
        <w:rPr>
          <w:rFonts w:ascii="FangSong" w:eastAsia="FangSong" w:hAnsi="FangSong"/>
        </w:rPr>
      </w:pPr>
    </w:p>
    <w:p w:rsidR="00183C42" w:rsidRDefault="00183C42" w:rsidP="001076E3">
      <w:pPr>
        <w:rPr>
          <w:rFonts w:ascii="FangSong" w:eastAsia="FangSong" w:hAnsi="FangSong"/>
        </w:rPr>
      </w:pPr>
    </w:p>
    <w:p w:rsidR="00183C42" w:rsidRDefault="00183C42" w:rsidP="001076E3">
      <w:pPr>
        <w:rPr>
          <w:rFonts w:ascii="FangSong" w:eastAsia="FangSong" w:hAnsi="FangSong"/>
        </w:rPr>
      </w:pPr>
    </w:p>
    <w:p w:rsidR="00BC4A21" w:rsidRDefault="00BC4A21" w:rsidP="001076E3">
      <w:pPr>
        <w:rPr>
          <w:rFonts w:ascii="FangSong" w:eastAsia="FangSong" w:hAnsi="FangSong"/>
        </w:rPr>
      </w:pPr>
    </w:p>
    <w:p w:rsidR="00BC4A21" w:rsidRDefault="00BC4A21" w:rsidP="001076E3">
      <w:pPr>
        <w:rPr>
          <w:rFonts w:ascii="FangSong" w:eastAsia="FangSong" w:hAnsi="FangSong"/>
        </w:rPr>
      </w:pPr>
    </w:p>
    <w:p w:rsidR="00BC4A21" w:rsidRDefault="00BC4A21" w:rsidP="001076E3">
      <w:pPr>
        <w:rPr>
          <w:rFonts w:ascii="FangSong" w:eastAsia="FangSong" w:hAnsi="FangSong"/>
        </w:rPr>
      </w:pPr>
    </w:p>
    <w:p w:rsidR="00BC4A21" w:rsidRDefault="005D0AF0" w:rsidP="001076E3">
      <w:pPr>
        <w:rPr>
          <w:rFonts w:ascii="FangSong" w:eastAsia="FangSong" w:hAnsi="FangSong"/>
        </w:rPr>
      </w:pPr>
      <w:ins w:id="47" w:author="张娜" w:date="2018-11-02T10:25:00Z">
        <w:r>
          <w:rPr>
            <w:rFonts w:ascii="FangSong" w:eastAsia="FangSong" w:hAnsi="FangSong" w:hint="eastAsia"/>
          </w:rPr>
          <w:t>活动地图能不能去的次数多的地方颜色变深？还是怎样？</w:t>
        </w:r>
      </w:ins>
      <w:ins w:id="48" w:author="张娜" w:date="2018-11-02T10:26:00Z">
        <w:r>
          <w:rPr>
            <w:rFonts w:ascii="FangSong" w:eastAsia="FangSong" w:hAnsi="FangSong" w:hint="eastAsia"/>
          </w:rPr>
          <w:t>而且我觉得放在全市的</w:t>
        </w:r>
      </w:ins>
      <w:ins w:id="49" w:author="张娜" w:date="2018-11-02T10:27:00Z">
        <w:r w:rsidR="00FF5EF6">
          <w:rPr>
            <w:rFonts w:ascii="FangSong" w:eastAsia="FangSong" w:hAnsi="FangSong" w:hint="eastAsia"/>
          </w:rPr>
          <w:t>地图上，就能看到差别。这个图先留着。</w:t>
        </w:r>
      </w:ins>
    </w:p>
    <w:p w:rsidR="00BC4A21" w:rsidRDefault="00BC4A21" w:rsidP="001076E3">
      <w:pPr>
        <w:rPr>
          <w:rFonts w:ascii="FangSong" w:eastAsia="FangSong" w:hAnsi="FangSong"/>
        </w:rPr>
      </w:pPr>
    </w:p>
    <w:p w:rsidR="00BC4A21" w:rsidRDefault="00BC4A21" w:rsidP="001076E3">
      <w:pPr>
        <w:rPr>
          <w:rFonts w:ascii="FangSong" w:eastAsia="FangSong" w:hAnsi="FangSong"/>
        </w:rPr>
      </w:pPr>
    </w:p>
    <w:p w:rsidR="00BC4A21" w:rsidRDefault="00BC4A21" w:rsidP="001076E3">
      <w:pPr>
        <w:rPr>
          <w:rFonts w:ascii="FangSong" w:eastAsia="FangSong" w:hAnsi="FangSong"/>
        </w:rPr>
      </w:pPr>
    </w:p>
    <w:p w:rsidR="00BC4A21" w:rsidRDefault="00BC4A21" w:rsidP="001076E3">
      <w:pPr>
        <w:rPr>
          <w:rFonts w:ascii="FangSong" w:eastAsia="FangSong" w:hAnsi="FangSong"/>
        </w:rPr>
      </w:pPr>
    </w:p>
    <w:p w:rsidR="00BC4A21" w:rsidRDefault="00BC4A21" w:rsidP="001076E3">
      <w:pPr>
        <w:rPr>
          <w:rFonts w:ascii="FangSong" w:eastAsia="FangSong" w:hAnsi="FangSong"/>
        </w:rPr>
      </w:pPr>
    </w:p>
    <w:p w:rsidR="00BC4A21" w:rsidRDefault="00BC4A21" w:rsidP="001076E3">
      <w:pPr>
        <w:rPr>
          <w:rFonts w:ascii="FangSong" w:eastAsia="FangSong" w:hAnsi="FangSong"/>
        </w:rPr>
      </w:pPr>
    </w:p>
    <w:p w:rsidR="00BC4A21" w:rsidRDefault="00BC4A21" w:rsidP="001076E3">
      <w:pPr>
        <w:rPr>
          <w:rFonts w:ascii="FangSong" w:eastAsia="FangSong" w:hAnsi="FangSong"/>
        </w:rPr>
      </w:pPr>
    </w:p>
    <w:p w:rsidR="00BC4A21" w:rsidRDefault="00BC4A21" w:rsidP="001076E3">
      <w:pPr>
        <w:rPr>
          <w:rFonts w:ascii="FangSong" w:eastAsia="FangSong" w:hAnsi="FangSong"/>
        </w:rPr>
        <w:sectPr w:rsidR="00BC4A21">
          <w:pgSz w:w="11906" w:h="16838"/>
          <w:pgMar w:top="1440" w:right="1800" w:bottom="1440" w:left="1800" w:header="851" w:footer="992" w:gutter="0"/>
          <w:cols w:space="425"/>
          <w:docGrid w:type="lines" w:linePitch="312"/>
        </w:sectPr>
      </w:pPr>
    </w:p>
    <w:p w:rsidR="00BC4A21" w:rsidRDefault="0096086C" w:rsidP="001076E3">
      <w:pPr>
        <w:rPr>
          <w:rFonts w:ascii="FangSong" w:eastAsia="FangSong" w:hAnsi="FangSong"/>
        </w:rPr>
      </w:pPr>
      <w:r w:rsidRPr="0096086C">
        <w:rPr>
          <w:noProof/>
        </w:rPr>
        <w:pict>
          <v:shape id="文本框 18" o:spid="_x0000_s1029" type="#_x0000_t202" style="position:absolute;left:0;text-align:left;margin-left:47.7pt;margin-top:4.45pt;width:595.25pt;height:20.55pt;z-index:251694080;visibility:visibl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" stroked="f">
            <v:textbox inset="0,0,0,0">
              <w:txbxContent>
                <w:p w:rsidR="00B110B1" w:rsidRPr="00E6363F" w:rsidRDefault="00B110B1" w:rsidP="00B110B1">
                  <w:pPr>
                    <w:pStyle w:val="ae"/>
                    <w:jc w:val="center"/>
                    <w:rPr>
                      <w:rFonts w:ascii="仿宋" w:eastAsia="仿宋" w:hAnsi="仿宋" w:cs="宋体"/>
                      <w:noProof/>
                    </w:rPr>
                  </w:pPr>
                  <w:r>
                    <w:t>图</w:t>
                  </w:r>
                  <w:r>
                    <w:t xml:space="preserve"> </w:t>
                  </w:r>
                  <w:r w:rsidR="0096086C">
                    <w:fldChar w:fldCharType="begin"/>
                  </w:r>
                  <w:r>
                    <w:instrText xml:space="preserve"> SEQ </w:instrText>
                  </w:r>
                  <w:r>
                    <w:instrText>图</w:instrText>
                  </w:r>
                  <w:r>
                    <w:instrText xml:space="preserve"> \* ARABIC </w:instrText>
                  </w:r>
                  <w:r w:rsidR="0096086C">
                    <w:fldChar w:fldCharType="separate"/>
                  </w:r>
                  <w:r w:rsidR="009001A9">
                    <w:rPr>
                      <w:noProof/>
                    </w:rPr>
                    <w:t>6</w:t>
                  </w:r>
                  <w:r w:rsidR="0096086C">
                    <w:fldChar w:fldCharType="end"/>
                  </w:r>
                  <w:r>
                    <w:t xml:space="preserve"> </w:t>
                  </w:r>
                  <w:r>
                    <w:t>东城区</w:t>
                  </w:r>
                  <w:r>
                    <w:rPr>
                      <w:rFonts w:hint="eastAsia"/>
                    </w:rPr>
                    <w:t>活动地点地图</w:t>
                  </w:r>
                </w:p>
              </w:txbxContent>
            </v:textbox>
          </v:shape>
        </w:pict>
      </w:r>
    </w:p>
    <w:p w:rsidR="004F7E65" w:rsidRDefault="004F7E65" w:rsidP="001076E3">
      <w:pPr>
        <w:rPr>
          <w:rFonts w:ascii="FangSong" w:eastAsia="FangSong" w:hAnsi="FangSong"/>
        </w:rPr>
      </w:pPr>
    </w:p>
    <w:p w:rsidR="004F7E65" w:rsidRDefault="00E704F8" w:rsidP="001076E3">
      <w:pPr>
        <w:rPr>
          <w:rFonts w:ascii="FangSong" w:eastAsia="FangSong" w:hAnsi="FangSong"/>
        </w:rPr>
      </w:pPr>
      <w:r>
        <w:rPr>
          <w:rFonts w:ascii="仿宋" w:eastAsia="仿宋" w:hAnsi="仿宋" w:hint="eastAsia"/>
          <w:noProof/>
        </w:rPr>
        <w:drawing>
          <wp:anchor distT="0" distB="0" distL="114300" distR="114300" simplePos="0" relativeHeight="251686912" behindDoc="0" locked="0" layoutInCell="1" allowOverlap="1">
            <wp:simplePos x="0" y="0"/>
            <wp:positionH relativeFrom="column">
              <wp:posOffset>605023</wp:posOffset>
            </wp:positionH>
            <wp:positionV relativeFrom="paragraph">
              <wp:posOffset>121285</wp:posOffset>
            </wp:positionV>
            <wp:extent cx="7560000" cy="4692413"/>
            <wp:effectExtent l="0" t="0" r="3175" b="0"/>
            <wp:wrapNone/>
            <wp:docPr id="16" name="图片 16" descr="870560405130245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 descr="870560405130245296"/>
                    <pic:cNvPicPr>
                      <a:picLocks noChangeAspect="1" noChangeArrowheads="1"/>
                    </pic:cNvPicPr>
                  </pic:nvPicPr>
                  <pic:blipFill>
                    <a:blip r:embed="rId25"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7560000" cy="4692413"/>
                    </a:xfrm>
                    <a:prstGeom prst="rect">
                      <a:avLst/>
                    </a:prstGeom>
                    <a:noFill/>
                    <a:ln>
                      <a:noFill/>
                    </a:ln>
                  </pic:spPr>
                </pic:pic>
              </a:graphicData>
            </a:graphic>
          </wp:anchor>
        </w:drawing>
      </w:r>
    </w:p>
    <w:p w:rsidR="004F7E65" w:rsidRDefault="004F7E65" w:rsidP="001076E3">
      <w:pPr>
        <w:rPr>
          <w:rFonts w:ascii="FangSong" w:eastAsia="FangSong" w:hAnsi="FangSong"/>
        </w:rPr>
      </w:pPr>
    </w:p>
    <w:p w:rsidR="004F7E65" w:rsidRDefault="004F7E65" w:rsidP="001076E3">
      <w:pPr>
        <w:rPr>
          <w:rFonts w:ascii="FangSong" w:eastAsia="FangSong" w:hAnsi="FangSong"/>
        </w:rPr>
      </w:pPr>
    </w:p>
    <w:p w:rsidR="004F7E65" w:rsidRDefault="004F7E65" w:rsidP="001076E3">
      <w:pPr>
        <w:rPr>
          <w:rFonts w:ascii="FangSong" w:eastAsia="FangSong" w:hAnsi="FangSong"/>
        </w:rPr>
      </w:pPr>
    </w:p>
    <w:p w:rsidR="004F7E65" w:rsidRDefault="004F7E65" w:rsidP="001076E3">
      <w:pPr>
        <w:rPr>
          <w:rFonts w:ascii="FangSong" w:eastAsia="FangSong" w:hAnsi="FangSong"/>
        </w:rPr>
      </w:pPr>
    </w:p>
    <w:p w:rsidR="004F7E65" w:rsidRDefault="004F7E65" w:rsidP="001076E3">
      <w:pPr>
        <w:rPr>
          <w:rFonts w:ascii="FangSong" w:eastAsia="FangSong" w:hAnsi="FangSong"/>
        </w:rPr>
      </w:pPr>
    </w:p>
    <w:p w:rsidR="004F7E65" w:rsidRDefault="004F7E65" w:rsidP="001076E3">
      <w:pPr>
        <w:rPr>
          <w:rFonts w:ascii="FangSong" w:eastAsia="FangSong" w:hAnsi="FangSong"/>
        </w:rPr>
      </w:pPr>
    </w:p>
    <w:p w:rsidR="004F7E65" w:rsidRDefault="004F7E65" w:rsidP="001076E3">
      <w:pPr>
        <w:rPr>
          <w:rFonts w:ascii="FangSong" w:eastAsia="FangSong" w:hAnsi="FangSong"/>
        </w:rPr>
      </w:pPr>
    </w:p>
    <w:p w:rsidR="004F7E65" w:rsidRDefault="004F7E65" w:rsidP="001076E3">
      <w:pPr>
        <w:rPr>
          <w:rFonts w:ascii="FangSong" w:eastAsia="FangSong" w:hAnsi="FangSong"/>
        </w:rPr>
      </w:pPr>
    </w:p>
    <w:p w:rsidR="004F7E65" w:rsidRDefault="004F7E65" w:rsidP="001076E3">
      <w:pPr>
        <w:rPr>
          <w:rFonts w:ascii="FangSong" w:eastAsia="FangSong" w:hAnsi="FangSong"/>
        </w:rPr>
      </w:pPr>
    </w:p>
    <w:p w:rsidR="004F7E65" w:rsidRDefault="004F7E65" w:rsidP="001076E3">
      <w:pPr>
        <w:rPr>
          <w:rFonts w:ascii="FangSong" w:eastAsia="FangSong" w:hAnsi="FangSong"/>
        </w:rPr>
      </w:pPr>
    </w:p>
    <w:p w:rsidR="004F7E65" w:rsidRDefault="004F7E65" w:rsidP="001076E3">
      <w:pPr>
        <w:rPr>
          <w:rFonts w:ascii="FangSong" w:eastAsia="FangSong" w:hAnsi="FangSong"/>
        </w:rPr>
      </w:pPr>
    </w:p>
    <w:p w:rsidR="004F7E65" w:rsidRDefault="004F7E65" w:rsidP="001076E3">
      <w:pPr>
        <w:rPr>
          <w:rFonts w:ascii="FangSong" w:eastAsia="FangSong" w:hAnsi="FangSong"/>
        </w:rPr>
      </w:pPr>
    </w:p>
    <w:p w:rsidR="004F7E65" w:rsidRDefault="004F7E65" w:rsidP="001076E3">
      <w:pPr>
        <w:rPr>
          <w:rFonts w:ascii="FangSong" w:eastAsia="FangSong" w:hAnsi="FangSong"/>
        </w:rPr>
      </w:pPr>
    </w:p>
    <w:p w:rsidR="004F7E65" w:rsidRDefault="004F7E65" w:rsidP="001076E3">
      <w:pPr>
        <w:rPr>
          <w:rFonts w:ascii="FangSong" w:eastAsia="FangSong" w:hAnsi="FangSong"/>
        </w:rPr>
      </w:pPr>
    </w:p>
    <w:p w:rsidR="004F7E65" w:rsidRDefault="004F7E65" w:rsidP="001076E3">
      <w:pPr>
        <w:rPr>
          <w:rFonts w:ascii="FangSong" w:eastAsia="FangSong" w:hAnsi="FangSong"/>
        </w:rPr>
      </w:pPr>
    </w:p>
    <w:p w:rsidR="004F7E65" w:rsidRDefault="004F7E65" w:rsidP="001076E3">
      <w:pPr>
        <w:rPr>
          <w:rFonts w:ascii="FangSong" w:eastAsia="FangSong" w:hAnsi="FangSong"/>
        </w:rPr>
      </w:pPr>
    </w:p>
    <w:p w:rsidR="004F7E65" w:rsidRDefault="004F7E65" w:rsidP="001076E3">
      <w:pPr>
        <w:rPr>
          <w:rFonts w:ascii="FangSong" w:eastAsia="FangSong" w:hAnsi="FangSong"/>
        </w:rPr>
      </w:pPr>
    </w:p>
    <w:p w:rsidR="004F7E65" w:rsidRDefault="004F7E65" w:rsidP="001076E3">
      <w:pPr>
        <w:rPr>
          <w:rFonts w:ascii="FangSong" w:eastAsia="FangSong" w:hAnsi="FangSong"/>
        </w:rPr>
      </w:pPr>
    </w:p>
    <w:p w:rsidR="004F7E65" w:rsidRDefault="004F7E65" w:rsidP="001076E3">
      <w:pPr>
        <w:rPr>
          <w:rFonts w:ascii="FangSong" w:eastAsia="FangSong" w:hAnsi="FangSong"/>
        </w:rPr>
      </w:pPr>
    </w:p>
    <w:p w:rsidR="004F7E65" w:rsidRDefault="004F7E65" w:rsidP="001076E3">
      <w:pPr>
        <w:rPr>
          <w:rFonts w:ascii="FangSong" w:eastAsia="FangSong" w:hAnsi="FangSong"/>
        </w:rPr>
      </w:pPr>
    </w:p>
    <w:p w:rsidR="004F7E65" w:rsidRDefault="004F7E65" w:rsidP="001076E3">
      <w:pPr>
        <w:rPr>
          <w:rFonts w:ascii="FangSong" w:eastAsia="FangSong" w:hAnsi="FangSong"/>
        </w:rPr>
      </w:pPr>
    </w:p>
    <w:p w:rsidR="004F7E65" w:rsidRDefault="004F7E65" w:rsidP="001076E3">
      <w:pPr>
        <w:rPr>
          <w:rFonts w:ascii="FangSong" w:eastAsia="FangSong" w:hAnsi="FangSong"/>
        </w:rPr>
      </w:pPr>
    </w:p>
    <w:p w:rsidR="004F7E65" w:rsidRDefault="004F7E65" w:rsidP="001076E3">
      <w:pPr>
        <w:rPr>
          <w:rFonts w:ascii="FangSong" w:eastAsia="FangSong" w:hAnsi="FangSong"/>
        </w:rPr>
      </w:pPr>
    </w:p>
    <w:p w:rsidR="004F7E65" w:rsidRDefault="0096086C" w:rsidP="001076E3">
      <w:pPr>
        <w:rPr>
          <w:rFonts w:ascii="FangSong" w:eastAsia="FangSong" w:hAnsi="FangSong"/>
        </w:rPr>
      </w:pPr>
      <w:r w:rsidRPr="0096086C">
        <w:rPr>
          <w:noProof/>
        </w:rPr>
        <w:pict>
          <v:shape id="文本框 19" o:spid="_x0000_s1030" type="#_x0000_t202" style="position:absolute;left:0;text-align:left;margin-left:65.45pt;margin-top:.7pt;width:566.15pt;height:17.75pt;z-index:251697152;visibility:visibl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" stroked="f">
            <v:textbox inset="0,0,0,0">
              <w:txbxContent>
                <w:p w:rsidR="00B110B1" w:rsidRPr="005207E0" w:rsidRDefault="00B110B1" w:rsidP="00B110B1">
                  <w:pPr>
                    <w:pStyle w:val="ae"/>
                    <w:jc w:val="center"/>
                    <w:rPr>
                      <w:rFonts w:ascii="仿宋" w:eastAsia="仿宋" w:hAnsi="仿宋" w:cs="宋体"/>
                      <w:noProof/>
                    </w:rPr>
                  </w:pPr>
                  <w:r>
                    <w:t>图</w:t>
                  </w:r>
                  <w:r>
                    <w:t xml:space="preserve"> </w:t>
                  </w:r>
                  <w:r w:rsidR="0096086C">
                    <w:fldChar w:fldCharType="begin"/>
                  </w:r>
                  <w:r>
                    <w:instrText xml:space="preserve"> SEQ </w:instrText>
                  </w:r>
                  <w:r>
                    <w:instrText>图</w:instrText>
                  </w:r>
                  <w:r>
                    <w:instrText xml:space="preserve"> \* ARABIC </w:instrText>
                  </w:r>
                  <w:r w:rsidR="0096086C">
                    <w:fldChar w:fldCharType="separate"/>
                  </w:r>
                  <w:r w:rsidR="009001A9">
                    <w:rPr>
                      <w:noProof/>
                    </w:rPr>
                    <w:t>7</w:t>
                  </w:r>
                  <w:r w:rsidR="0096086C">
                    <w:fldChar w:fldCharType="end"/>
                  </w:r>
                  <w:r>
                    <w:t xml:space="preserve"> </w:t>
                  </w:r>
                  <w:r>
                    <w:t>房山区</w:t>
                  </w:r>
                  <w:r>
                    <w:rPr>
                      <w:rFonts w:hint="eastAsia"/>
                    </w:rPr>
                    <w:t>活动地点地图</w:t>
                  </w:r>
                </w:p>
              </w:txbxContent>
            </v:textbox>
          </v:shape>
        </w:pict>
      </w:r>
    </w:p>
    <w:p w:rsidR="004F7E65" w:rsidRDefault="004F7E65" w:rsidP="001076E3">
      <w:pPr>
        <w:rPr>
          <w:rFonts w:ascii="FangSong" w:eastAsia="FangSong" w:hAnsi="FangSong"/>
        </w:rPr>
      </w:pPr>
    </w:p>
    <w:p w:rsidR="004F7E65" w:rsidRDefault="00144A64" w:rsidP="001076E3">
      <w:pPr>
        <w:rPr>
          <w:rFonts w:ascii="FangSong" w:eastAsia="FangSong" w:hAnsi="FangSong"/>
        </w:rPr>
      </w:pPr>
      <w:r>
        <w:rPr>
          <w:rFonts w:ascii="仿宋" w:eastAsia="仿宋" w:hAnsi="仿宋" w:hint="eastAsia"/>
          <w:noProof/>
        </w:rPr>
        <w:drawing>
          <wp:anchor distT="0" distB="0" distL="114300" distR="114300" simplePos="0" relativeHeight="251691008" behindDoc="0" locked="0" layoutInCell="1" allowOverlap="1">
            <wp:simplePos x="0" y="0"/>
            <wp:positionH relativeFrom="column">
              <wp:posOffset>830473</wp:posOffset>
            </wp:positionH>
            <wp:positionV relativeFrom="paragraph">
              <wp:posOffset>74930</wp:posOffset>
            </wp:positionV>
            <wp:extent cx="7190250" cy="4788000"/>
            <wp:effectExtent l="0" t="0" r="0" b="0"/>
            <wp:wrapNone/>
            <wp:docPr id="17" name="图片 17" descr="389801249676568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 descr="389801249676568515"/>
                    <pic:cNvPicPr>
                      <a:picLocks noChangeAspect="1" noChangeArrowheads="1"/>
                    </pic:cNvPicPr>
                  </pic:nvPicPr>
                  <pic:blipFill>
                    <a:blip r:embed="rId26"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7190250" cy="4788000"/>
                    </a:xfrm>
                    <a:prstGeom prst="rect">
                      <a:avLst/>
                    </a:prstGeom>
                    <a:noFill/>
                    <a:ln>
                      <a:noFill/>
                    </a:ln>
                  </pic:spPr>
                </pic:pic>
              </a:graphicData>
            </a:graphic>
          </wp:anchor>
        </w:drawing>
      </w:r>
    </w:p>
    <w:p w:rsidR="004F7E65" w:rsidRDefault="004F7E65" w:rsidP="001076E3">
      <w:pPr>
        <w:rPr>
          <w:rFonts w:ascii="FangSong" w:eastAsia="FangSong" w:hAnsi="FangSong"/>
        </w:rPr>
      </w:pPr>
    </w:p>
    <w:p w:rsidR="004F7E65" w:rsidRDefault="004F7E65" w:rsidP="001076E3">
      <w:pPr>
        <w:rPr>
          <w:rFonts w:ascii="FangSong" w:eastAsia="FangSong" w:hAnsi="FangSong"/>
        </w:rPr>
      </w:pPr>
    </w:p>
    <w:p w:rsidR="004F7E65" w:rsidRDefault="004F7E65" w:rsidP="001076E3">
      <w:pPr>
        <w:rPr>
          <w:rFonts w:ascii="FangSong" w:eastAsia="FangSong" w:hAnsi="FangSong"/>
        </w:rPr>
      </w:pPr>
    </w:p>
    <w:p w:rsidR="004F7E65" w:rsidRDefault="004F7E65" w:rsidP="001076E3">
      <w:pPr>
        <w:rPr>
          <w:rFonts w:ascii="FangSong" w:eastAsia="FangSong" w:hAnsi="FangSong"/>
        </w:rPr>
      </w:pPr>
    </w:p>
    <w:p w:rsidR="00D51614" w:rsidRDefault="00D51614" w:rsidP="001076E3">
      <w:pPr>
        <w:rPr>
          <w:rFonts w:ascii="FangSong" w:eastAsia="FangSong" w:hAnsi="FangSong"/>
        </w:rPr>
      </w:pPr>
    </w:p>
    <w:p w:rsidR="00D51614" w:rsidRDefault="00D51614" w:rsidP="001076E3">
      <w:pPr>
        <w:rPr>
          <w:rFonts w:ascii="FangSong" w:eastAsia="FangSong" w:hAnsi="FangSong"/>
        </w:rPr>
      </w:pPr>
    </w:p>
    <w:p w:rsidR="00D51614" w:rsidRDefault="00D51614" w:rsidP="001076E3">
      <w:pPr>
        <w:rPr>
          <w:rFonts w:ascii="FangSong" w:eastAsia="FangSong" w:hAnsi="FangSong"/>
        </w:rPr>
      </w:pPr>
    </w:p>
    <w:p w:rsidR="00D51614" w:rsidRDefault="00D51614" w:rsidP="001076E3">
      <w:pPr>
        <w:rPr>
          <w:rFonts w:ascii="FangSong" w:eastAsia="FangSong" w:hAnsi="FangSong"/>
        </w:rPr>
      </w:pPr>
    </w:p>
    <w:p w:rsidR="00144A64" w:rsidRDefault="00144A64" w:rsidP="001076E3">
      <w:pPr>
        <w:rPr>
          <w:rFonts w:ascii="FangSong" w:eastAsia="FangSong" w:hAnsi="FangSong"/>
        </w:rPr>
      </w:pPr>
    </w:p>
    <w:p w:rsidR="00D51614" w:rsidRDefault="00D51614" w:rsidP="001076E3">
      <w:pPr>
        <w:rPr>
          <w:rFonts w:ascii="FangSong" w:eastAsia="FangSong" w:hAnsi="FangSong"/>
        </w:rPr>
      </w:pPr>
    </w:p>
    <w:p w:rsidR="00D51614" w:rsidRDefault="00D51614" w:rsidP="001076E3">
      <w:pPr>
        <w:rPr>
          <w:rFonts w:ascii="FangSong" w:eastAsia="FangSong" w:hAnsi="FangSong"/>
        </w:rPr>
      </w:pPr>
    </w:p>
    <w:p w:rsidR="00D51614" w:rsidRDefault="00D51614" w:rsidP="001076E3">
      <w:pPr>
        <w:rPr>
          <w:rFonts w:ascii="FangSong" w:eastAsia="FangSong" w:hAnsi="FangSong"/>
        </w:rPr>
      </w:pPr>
    </w:p>
    <w:p w:rsidR="00D51614" w:rsidRDefault="00D51614" w:rsidP="001076E3">
      <w:pPr>
        <w:rPr>
          <w:rFonts w:ascii="FangSong" w:eastAsia="FangSong" w:hAnsi="FangSong"/>
        </w:rPr>
      </w:pPr>
    </w:p>
    <w:p w:rsidR="00D51614" w:rsidRDefault="00D51614" w:rsidP="001076E3">
      <w:pPr>
        <w:rPr>
          <w:rFonts w:ascii="FangSong" w:eastAsia="FangSong" w:hAnsi="FangSong"/>
        </w:rPr>
      </w:pPr>
    </w:p>
    <w:p w:rsidR="00D51614" w:rsidRDefault="00D51614" w:rsidP="001076E3">
      <w:pPr>
        <w:rPr>
          <w:rFonts w:ascii="FangSong" w:eastAsia="FangSong" w:hAnsi="FangSong"/>
        </w:rPr>
      </w:pPr>
    </w:p>
    <w:p w:rsidR="00D51614" w:rsidRDefault="00D51614" w:rsidP="001076E3">
      <w:pPr>
        <w:rPr>
          <w:rFonts w:ascii="FangSong" w:eastAsia="FangSong" w:hAnsi="FangSong"/>
        </w:rPr>
      </w:pPr>
    </w:p>
    <w:p w:rsidR="00D51614" w:rsidRDefault="00D51614" w:rsidP="001076E3">
      <w:pPr>
        <w:rPr>
          <w:rFonts w:ascii="FangSong" w:eastAsia="FangSong" w:hAnsi="FangSong"/>
        </w:rPr>
      </w:pPr>
    </w:p>
    <w:p w:rsidR="00D51614" w:rsidRDefault="00D51614" w:rsidP="001076E3">
      <w:pPr>
        <w:rPr>
          <w:rFonts w:ascii="FangSong" w:eastAsia="FangSong" w:hAnsi="FangSong"/>
        </w:rPr>
      </w:pPr>
    </w:p>
    <w:p w:rsidR="00D51614" w:rsidRDefault="00D51614" w:rsidP="001076E3">
      <w:pPr>
        <w:rPr>
          <w:rFonts w:ascii="FangSong" w:eastAsia="FangSong" w:hAnsi="FangSong"/>
        </w:rPr>
      </w:pPr>
    </w:p>
    <w:p w:rsidR="00D51614" w:rsidRDefault="00D51614" w:rsidP="001076E3">
      <w:pPr>
        <w:rPr>
          <w:rFonts w:ascii="FangSong" w:eastAsia="FangSong" w:hAnsi="FangSong"/>
        </w:rPr>
      </w:pPr>
    </w:p>
    <w:p w:rsidR="00D51614" w:rsidRDefault="00D51614" w:rsidP="001076E3">
      <w:pPr>
        <w:rPr>
          <w:rFonts w:ascii="FangSong" w:eastAsia="FangSong" w:hAnsi="FangSong"/>
        </w:rPr>
      </w:pPr>
    </w:p>
    <w:p w:rsidR="004F7E65" w:rsidRDefault="004F7E65" w:rsidP="001076E3">
      <w:pPr>
        <w:rPr>
          <w:rFonts w:ascii="FangSong" w:eastAsia="FangSong" w:hAnsi="FangSong"/>
        </w:rPr>
      </w:pPr>
    </w:p>
    <w:p w:rsidR="004F7E65" w:rsidRDefault="004F7E65" w:rsidP="001076E3">
      <w:pPr>
        <w:rPr>
          <w:rFonts w:ascii="FangSong" w:eastAsia="FangSong" w:hAnsi="FangSong"/>
        </w:rPr>
      </w:pPr>
    </w:p>
    <w:p w:rsidR="004F7E65" w:rsidRDefault="004F7E65" w:rsidP="001076E3">
      <w:pPr>
        <w:rPr>
          <w:rFonts w:ascii="FangSong" w:eastAsia="FangSong" w:hAnsi="FangSong"/>
        </w:rPr>
        <w:sectPr w:rsidR="004F7E65" w:rsidSect="004F7E65">
          <w:pgSz w:w="16838" w:h="11906" w:orient="landscape"/>
          <w:pgMar w:top="1800" w:right="1440" w:bottom="1800" w:left="1440" w:header="851" w:footer="992" w:gutter="0"/>
          <w:cols w:space="425"/>
          <w:docGrid w:type="lines" w:linePitch="312"/>
        </w:sectPr>
      </w:pPr>
    </w:p>
    <w:p w:rsidR="00602A18" w:rsidRPr="001076E3" w:rsidRDefault="00602A18" w:rsidP="00602A18">
      <w:pPr>
        <w:pStyle w:val="3"/>
        <w:numPr>
          <w:ilvl w:val="0"/>
          <w:numId w:val="6"/>
        </w:numPr>
        <w:rPr>
          <w:rFonts w:ascii="FangSong" w:eastAsia="FangSong" w:hAnsi="FangSong"/>
          <w:b w:val="0"/>
        </w:rPr>
      </w:pPr>
      <w:bookmarkStart w:id="50" w:name="_Toc528911565"/>
      <w:r w:rsidRPr="001076E3">
        <w:rPr>
          <w:rFonts w:ascii="FangSong" w:eastAsia="FangSong" w:hAnsi="FangSong" w:hint="eastAsia"/>
          <w:b w:val="0"/>
        </w:rPr>
        <w:t>活动主题分布</w:t>
      </w:r>
      <w:bookmarkEnd w:id="50"/>
      <w:ins w:id="51" w:author="张娜" w:date="2018-11-02T10:28:00Z">
        <w:r w:rsidR="00FF5EF6">
          <w:rPr>
            <w:rFonts w:ascii="FangSong" w:eastAsia="FangSong" w:hAnsi="FangSong" w:hint="eastAsia"/>
            <w:b w:val="0"/>
          </w:rPr>
          <w:t>（这个来几个图吧）</w:t>
        </w:r>
      </w:ins>
    </w:p>
    <w:p w:rsidR="00FD01A6" w:rsidRDefault="00A1438B" w:rsidP="00602A18">
      <w:pPr>
        <w:pStyle w:val="a9"/>
        <w:numPr>
          <w:ilvl w:val="0"/>
          <w:numId w:val="16"/>
        </w:numPr>
        <w:ind w:firstLineChars="0"/>
        <w:rPr>
          <w:rFonts w:ascii="FangSong" w:eastAsia="FangSong" w:hAnsi="FangSong"/>
        </w:rPr>
      </w:pPr>
      <w:r>
        <w:rPr>
          <w:rFonts w:ascii="FangSong" w:eastAsia="FangSong" w:hAnsi="FangSong" w:hint="eastAsia"/>
        </w:rPr>
        <w:t>根据活动形式的不同，</w:t>
      </w:r>
      <w:r w:rsidR="00602A18" w:rsidRPr="001076E3">
        <w:rPr>
          <w:rFonts w:ascii="FangSong" w:eastAsia="FangSong" w:hAnsi="FangSong" w:hint="eastAsia"/>
        </w:rPr>
        <w:t>团体</w:t>
      </w:r>
      <w:r w:rsidR="00CA0D86">
        <w:rPr>
          <w:rFonts w:ascii="FangSong" w:eastAsia="FangSong" w:hAnsi="FangSong" w:hint="eastAsia"/>
        </w:rPr>
        <w:t>和自主</w:t>
      </w:r>
      <w:r w:rsidR="00DA5436">
        <w:rPr>
          <w:rFonts w:ascii="FangSong" w:eastAsia="FangSong" w:hAnsi="FangSong" w:hint="eastAsia"/>
        </w:rPr>
        <w:t>的</w:t>
      </w:r>
      <w:r w:rsidR="00602A18" w:rsidRPr="001076E3">
        <w:rPr>
          <w:rFonts w:ascii="FangSong" w:eastAsia="FangSong" w:hAnsi="FangSong" w:hint="eastAsia"/>
        </w:rPr>
        <w:t>活动主题</w:t>
      </w:r>
      <w:r w:rsidR="00A34B8E">
        <w:rPr>
          <w:rFonts w:ascii="FangSong" w:eastAsia="FangSong" w:hAnsi="FangSong" w:hint="eastAsia"/>
        </w:rPr>
        <w:t>有</w:t>
      </w:r>
      <w:r w:rsidR="00D30737">
        <w:rPr>
          <w:rFonts w:ascii="FangSong" w:eastAsia="FangSong" w:hAnsi="FangSong" w:hint="eastAsia"/>
        </w:rPr>
        <w:t>同有异。</w:t>
      </w:r>
    </w:p>
    <w:p w:rsidR="00602A18" w:rsidRDefault="00DC5EB6" w:rsidP="00FD01A6">
      <w:pPr>
        <w:pStyle w:val="a9"/>
        <w:numPr>
          <w:ilvl w:val="1"/>
          <w:numId w:val="16"/>
        </w:numPr>
        <w:ind w:firstLineChars="0"/>
        <w:rPr>
          <w:rFonts w:ascii="FangSong" w:eastAsia="FangSong" w:hAnsi="FangSong"/>
        </w:rPr>
      </w:pPr>
      <w:r>
        <w:rPr>
          <w:rFonts w:ascii="FangSong" w:eastAsia="FangSong" w:hAnsi="FangSong" w:hint="eastAsia"/>
        </w:rPr>
        <w:t>团体</w:t>
      </w:r>
      <w:r w:rsidRPr="00DC5EB6">
        <w:rPr>
          <w:rFonts w:ascii="FangSong" w:eastAsia="FangSong" w:hAnsi="FangSong" w:hint="eastAsia"/>
        </w:rPr>
        <w:t>活动主题占比前三的为认同中华文化</w:t>
      </w:r>
      <w:r>
        <w:rPr>
          <w:rFonts w:ascii="FangSong" w:eastAsia="FangSong" w:hAnsi="FangSong" w:hint="eastAsia"/>
        </w:rPr>
        <w:t>、加强国家认识和</w:t>
      </w:r>
      <w:r w:rsidR="007E6DE7">
        <w:rPr>
          <w:rFonts w:ascii="FangSong" w:eastAsia="FangSong" w:hAnsi="FangSong" w:hint="eastAsia"/>
        </w:rPr>
        <w:t>感知悠久历史</w:t>
      </w:r>
      <w:r w:rsidRPr="00DC5EB6">
        <w:rPr>
          <w:rFonts w:ascii="FangSong" w:eastAsia="FangSong" w:hAnsi="FangSong" w:hint="eastAsia"/>
        </w:rPr>
        <w:t>，</w:t>
      </w:r>
      <w:r w:rsidR="007E6DE7">
        <w:rPr>
          <w:rFonts w:ascii="FangSong" w:eastAsia="FangSong" w:hAnsi="FangSong" w:hint="eastAsia"/>
        </w:rPr>
        <w:t>其</w:t>
      </w:r>
      <w:r>
        <w:rPr>
          <w:rFonts w:ascii="FangSong" w:eastAsia="FangSong" w:hAnsi="FangSong" w:hint="eastAsia"/>
        </w:rPr>
        <w:t>活动人次</w:t>
      </w:r>
      <w:r w:rsidR="007E6DE7">
        <w:rPr>
          <w:rFonts w:ascii="FangSong" w:eastAsia="FangSong" w:hAnsi="FangSong" w:hint="eastAsia"/>
        </w:rPr>
        <w:t>分别</w:t>
      </w:r>
      <w:r w:rsidRPr="00DC5EB6">
        <w:rPr>
          <w:rFonts w:ascii="FangSong" w:eastAsia="FangSong" w:hAnsi="FangSong" w:hint="eastAsia"/>
        </w:rPr>
        <w:t>为</w:t>
      </w:r>
      <w:r w:rsidRPr="00DC5EB6">
        <w:rPr>
          <w:rFonts w:ascii="FangSong" w:eastAsia="FangSong" w:hAnsi="FangSong"/>
        </w:rPr>
        <w:t>16956</w:t>
      </w:r>
      <w:r w:rsidR="007E6DE7">
        <w:rPr>
          <w:rFonts w:ascii="FangSong" w:eastAsia="FangSong" w:hAnsi="FangSong" w:hint="eastAsia"/>
        </w:rPr>
        <w:t>、</w:t>
      </w:r>
      <w:r w:rsidR="007E6DE7" w:rsidRPr="00DC5EB6">
        <w:rPr>
          <w:rFonts w:ascii="FangSong" w:eastAsia="FangSong" w:hAnsi="FangSong"/>
        </w:rPr>
        <w:t>15194</w:t>
      </w:r>
      <w:r w:rsidR="007E6DE7">
        <w:rPr>
          <w:rFonts w:ascii="FangSong" w:eastAsia="FangSong" w:hAnsi="FangSong" w:hint="eastAsia"/>
        </w:rPr>
        <w:t>和</w:t>
      </w:r>
      <w:r w:rsidR="007E6DE7" w:rsidRPr="00DC5EB6">
        <w:rPr>
          <w:rFonts w:ascii="FangSong" w:eastAsia="FangSong" w:hAnsi="FangSong"/>
        </w:rPr>
        <w:t>15073</w:t>
      </w:r>
      <w:r w:rsidRPr="00DC5EB6">
        <w:rPr>
          <w:rFonts w:ascii="FangSong" w:eastAsia="FangSong" w:hAnsi="FangSong"/>
        </w:rPr>
        <w:t>，比例</w:t>
      </w:r>
      <w:r w:rsidR="007E6DE7">
        <w:rPr>
          <w:rFonts w:ascii="FangSong" w:eastAsia="FangSong" w:hAnsi="FangSong" w:hint="eastAsia"/>
        </w:rPr>
        <w:t>分别</w:t>
      </w:r>
      <w:r w:rsidRPr="00DC5EB6">
        <w:rPr>
          <w:rFonts w:ascii="FangSong" w:eastAsia="FangSong" w:hAnsi="FangSong"/>
        </w:rPr>
        <w:t>为</w:t>
      </w:r>
      <w:r w:rsidR="007E6DE7">
        <w:rPr>
          <w:rFonts w:ascii="FangSong" w:eastAsia="FangSong" w:hAnsi="FangSong" w:hint="eastAsia"/>
        </w:rPr>
        <w:t>9.4%、</w:t>
      </w:r>
      <w:r w:rsidR="00FD01A6">
        <w:rPr>
          <w:rFonts w:ascii="FangSong" w:eastAsia="FangSong" w:hAnsi="FangSong" w:hint="eastAsia"/>
        </w:rPr>
        <w:t>8.4%和8.4%</w:t>
      </w:r>
      <w:r w:rsidRPr="00DC5EB6">
        <w:rPr>
          <w:rFonts w:ascii="FangSong" w:eastAsia="FangSong" w:hAnsi="FangSong"/>
        </w:rPr>
        <w:t>。</w:t>
      </w:r>
    </w:p>
    <w:p w:rsidR="00FD01A6" w:rsidRPr="001076E3" w:rsidRDefault="000C3432" w:rsidP="00FD01A6">
      <w:pPr>
        <w:pStyle w:val="a9"/>
        <w:numPr>
          <w:ilvl w:val="1"/>
          <w:numId w:val="16"/>
        </w:numPr>
        <w:ind w:firstLineChars="0"/>
        <w:rPr>
          <w:rFonts w:ascii="FangSong" w:eastAsia="FangSong" w:hAnsi="FangSong"/>
        </w:rPr>
      </w:pPr>
      <w:r>
        <w:rPr>
          <w:rFonts w:ascii="FangSong" w:eastAsia="FangSong" w:hAnsi="FangSong" w:hint="eastAsia"/>
        </w:rPr>
        <w:t>自主</w:t>
      </w:r>
      <w:r w:rsidRPr="00DC5EB6">
        <w:rPr>
          <w:rFonts w:ascii="FangSong" w:eastAsia="FangSong" w:hAnsi="FangSong" w:hint="eastAsia"/>
        </w:rPr>
        <w:t>活动主题占比前三的为</w:t>
      </w:r>
      <w:r>
        <w:rPr>
          <w:rFonts w:ascii="FangSong" w:eastAsia="FangSong" w:hAnsi="FangSong" w:hint="eastAsia"/>
        </w:rPr>
        <w:t>加强国家认识、厉行勤俭节约和感知悠久历史</w:t>
      </w:r>
      <w:r w:rsidRPr="00DC5EB6">
        <w:rPr>
          <w:rFonts w:ascii="FangSong" w:eastAsia="FangSong" w:hAnsi="FangSong" w:hint="eastAsia"/>
        </w:rPr>
        <w:t>，</w:t>
      </w:r>
      <w:r>
        <w:rPr>
          <w:rFonts w:ascii="FangSong" w:eastAsia="FangSong" w:hAnsi="FangSong" w:hint="eastAsia"/>
        </w:rPr>
        <w:t>其活动人次分别</w:t>
      </w:r>
      <w:r w:rsidRPr="00DC5EB6">
        <w:rPr>
          <w:rFonts w:ascii="FangSong" w:eastAsia="FangSong" w:hAnsi="FangSong" w:hint="eastAsia"/>
        </w:rPr>
        <w:t>为</w:t>
      </w:r>
      <w:r w:rsidR="00F814C7">
        <w:rPr>
          <w:rFonts w:ascii="FangSong" w:eastAsia="FangSong" w:hAnsi="FangSong" w:hint="eastAsia"/>
        </w:rPr>
        <w:t>5044</w:t>
      </w:r>
      <w:r>
        <w:rPr>
          <w:rFonts w:ascii="FangSong" w:eastAsia="FangSong" w:hAnsi="FangSong" w:hint="eastAsia"/>
        </w:rPr>
        <w:t>、</w:t>
      </w:r>
      <w:r w:rsidR="00F814C7">
        <w:rPr>
          <w:rFonts w:ascii="FangSong" w:eastAsia="FangSong" w:hAnsi="FangSong" w:hint="eastAsia"/>
        </w:rPr>
        <w:t>3256</w:t>
      </w:r>
      <w:r>
        <w:rPr>
          <w:rFonts w:ascii="FangSong" w:eastAsia="FangSong" w:hAnsi="FangSong" w:hint="eastAsia"/>
        </w:rPr>
        <w:t>和</w:t>
      </w:r>
      <w:r w:rsidR="00F814C7">
        <w:rPr>
          <w:rFonts w:ascii="FangSong" w:eastAsia="FangSong" w:hAnsi="FangSong" w:hint="eastAsia"/>
        </w:rPr>
        <w:t>2460</w:t>
      </w:r>
      <w:r w:rsidRPr="00DC5EB6">
        <w:rPr>
          <w:rFonts w:ascii="FangSong" w:eastAsia="FangSong" w:hAnsi="FangSong"/>
        </w:rPr>
        <w:t>，比例</w:t>
      </w:r>
      <w:r>
        <w:rPr>
          <w:rFonts w:ascii="FangSong" w:eastAsia="FangSong" w:hAnsi="FangSong" w:hint="eastAsia"/>
        </w:rPr>
        <w:t>分别</w:t>
      </w:r>
      <w:r w:rsidRPr="00DC5EB6">
        <w:rPr>
          <w:rFonts w:ascii="FangSong" w:eastAsia="FangSong" w:hAnsi="FangSong"/>
        </w:rPr>
        <w:t>为</w:t>
      </w:r>
      <w:r w:rsidR="00F814C7">
        <w:rPr>
          <w:rFonts w:ascii="FangSong" w:eastAsia="FangSong" w:hAnsi="FangSong" w:hint="eastAsia"/>
        </w:rPr>
        <w:t>11</w:t>
      </w:r>
      <w:r>
        <w:rPr>
          <w:rFonts w:ascii="FangSong" w:eastAsia="FangSong" w:hAnsi="FangSong" w:hint="eastAsia"/>
        </w:rPr>
        <w:t>.4%、</w:t>
      </w:r>
      <w:r w:rsidR="00F814C7">
        <w:rPr>
          <w:rFonts w:ascii="FangSong" w:eastAsia="FangSong" w:hAnsi="FangSong" w:hint="eastAsia"/>
        </w:rPr>
        <w:t>7</w:t>
      </w:r>
      <w:r>
        <w:rPr>
          <w:rFonts w:ascii="FangSong" w:eastAsia="FangSong" w:hAnsi="FangSong" w:hint="eastAsia"/>
        </w:rPr>
        <w:t>.4%和</w:t>
      </w:r>
      <w:r w:rsidR="00444C46">
        <w:rPr>
          <w:rFonts w:ascii="FangSong" w:eastAsia="FangSong" w:hAnsi="FangSong" w:hint="eastAsia"/>
        </w:rPr>
        <w:t>5.6</w:t>
      </w:r>
      <w:r>
        <w:rPr>
          <w:rFonts w:ascii="FangSong" w:eastAsia="FangSong" w:hAnsi="FangSong" w:hint="eastAsia"/>
        </w:rPr>
        <w:t>%</w:t>
      </w:r>
      <w:r w:rsidRPr="00DC5EB6">
        <w:rPr>
          <w:rFonts w:ascii="FangSong" w:eastAsia="FangSong" w:hAnsi="FangSong"/>
        </w:rPr>
        <w:t>。</w:t>
      </w:r>
    </w:p>
    <w:p w:rsidR="004F7E65" w:rsidRPr="001076E3" w:rsidRDefault="004F7E65" w:rsidP="001076E3">
      <w:pPr>
        <w:rPr>
          <w:rFonts w:ascii="FangSong" w:eastAsia="FangSong" w:hAnsi="FangSong"/>
        </w:rPr>
      </w:pPr>
    </w:p>
    <w:p w:rsidR="001076E3" w:rsidRPr="001076E3" w:rsidRDefault="001076E3" w:rsidP="00D5388D">
      <w:pPr>
        <w:pStyle w:val="3"/>
        <w:numPr>
          <w:ilvl w:val="0"/>
          <w:numId w:val="6"/>
        </w:numPr>
        <w:rPr>
          <w:rFonts w:ascii="FangSong" w:eastAsia="FangSong" w:hAnsi="FangSong"/>
        </w:rPr>
      </w:pPr>
      <w:bookmarkStart w:id="52" w:name="_Toc528911566"/>
      <w:del w:id="53" w:author="张娜" w:date="2018-11-02T10:29:00Z">
        <w:r w:rsidRPr="001076E3" w:rsidDel="00FF5EF6">
          <w:rPr>
            <w:rFonts w:ascii="FangSong" w:eastAsia="FangSong" w:hAnsi="FangSong" w:hint="eastAsia"/>
          </w:rPr>
          <w:delText>内容分析</w:delText>
        </w:r>
      </w:del>
      <w:bookmarkEnd w:id="52"/>
      <w:ins w:id="54" w:author="张娜" w:date="2018-11-02T10:29:00Z">
        <w:r w:rsidR="00FF5EF6">
          <w:rPr>
            <w:rFonts w:ascii="FangSong" w:eastAsia="FangSong" w:hAnsi="FangSong" w:hint="eastAsia"/>
          </w:rPr>
          <w:t>活动名称的内容分析（这个是哪个区的）</w:t>
        </w:r>
      </w:ins>
    </w:p>
    <w:p w:rsidR="001076E3" w:rsidRDefault="003D62C0" w:rsidP="00D5388D">
      <w:pPr>
        <w:pStyle w:val="a9"/>
        <w:numPr>
          <w:ilvl w:val="0"/>
          <w:numId w:val="19"/>
        </w:numPr>
        <w:ind w:firstLineChars="0"/>
        <w:rPr>
          <w:rFonts w:ascii="FangSong" w:eastAsia="FangSong" w:hAnsi="FangSong"/>
        </w:rPr>
      </w:pPr>
      <w:r>
        <w:rPr>
          <w:rFonts w:ascii="FangSong" w:eastAsia="FangSong" w:hAnsi="FangSong" w:hint="eastAsia"/>
        </w:rPr>
        <w:t>对活动名称分词后，</w:t>
      </w:r>
      <w:r w:rsidR="003E397B">
        <w:rPr>
          <w:rFonts w:ascii="FangSong" w:eastAsia="FangSong" w:hAnsi="FangSong" w:hint="eastAsia"/>
        </w:rPr>
        <w:t>团体活动中</w:t>
      </w:r>
      <w:r>
        <w:rPr>
          <w:rFonts w:ascii="FangSong" w:eastAsia="FangSong" w:hAnsi="FangSong" w:hint="eastAsia"/>
        </w:rPr>
        <w:t>词频较高的是</w:t>
      </w:r>
      <w:r w:rsidRPr="009001A9">
        <w:rPr>
          <w:rFonts w:ascii="FangSong" w:eastAsia="FangSong" w:hAnsi="FangSong" w:hint="eastAsia"/>
          <w:b/>
        </w:rPr>
        <w:t>勇敢、</w:t>
      </w:r>
      <w:r w:rsidR="00483CF9" w:rsidRPr="009001A9">
        <w:rPr>
          <w:rFonts w:ascii="FangSong" w:eastAsia="FangSong" w:hAnsi="FangSong" w:hint="eastAsia"/>
          <w:b/>
        </w:rPr>
        <w:t>科技、商周、建团、足迹、古代、快乐、诚信、习俗、日常</w:t>
      </w:r>
      <w:r w:rsidR="00483CF9">
        <w:rPr>
          <w:rFonts w:ascii="FangSong" w:eastAsia="FangSong" w:hAnsi="FangSong" w:hint="eastAsia"/>
        </w:rPr>
        <w:t>等</w:t>
      </w:r>
      <w:r w:rsidR="00D87604">
        <w:rPr>
          <w:rFonts w:ascii="FangSong" w:eastAsia="FangSong" w:hAnsi="FangSong" w:hint="eastAsia"/>
        </w:rPr>
        <w:t>；自主活动中词频较高的是</w:t>
      </w:r>
      <w:r w:rsidR="00D87604" w:rsidRPr="009001A9">
        <w:rPr>
          <w:rFonts w:ascii="FangSong" w:eastAsia="FangSong" w:hAnsi="FangSong" w:hint="eastAsia"/>
          <w:b/>
        </w:rPr>
        <w:t>节假日、荣誉感、足迹、国外、节约能源、</w:t>
      </w:r>
      <w:r w:rsidR="009001A9" w:rsidRPr="009001A9">
        <w:rPr>
          <w:rFonts w:ascii="FangSong" w:eastAsia="FangSong" w:hAnsi="FangSong" w:hint="eastAsia"/>
          <w:b/>
        </w:rPr>
        <w:t>在生活中、</w:t>
      </w:r>
      <w:r w:rsidR="00D87604" w:rsidRPr="009001A9">
        <w:rPr>
          <w:rFonts w:ascii="FangSong" w:eastAsia="FangSong" w:hAnsi="FangSong" w:hint="eastAsia"/>
          <w:b/>
        </w:rPr>
        <w:t>勇敢、行学</w:t>
      </w:r>
      <w:r w:rsidR="00D87604">
        <w:rPr>
          <w:rFonts w:ascii="FangSong" w:eastAsia="FangSong" w:hAnsi="FangSong" w:hint="eastAsia"/>
        </w:rPr>
        <w:t>等</w:t>
      </w:r>
    </w:p>
    <w:p w:rsidR="00AD1504" w:rsidRDefault="00AD1504" w:rsidP="00AD1504">
      <w:pPr>
        <w:rPr>
          <w:rFonts w:ascii="FangSong" w:eastAsia="FangSong" w:hAnsi="FangSong"/>
        </w:rPr>
      </w:pPr>
    </w:p>
    <w:p w:rsidR="00AD1504" w:rsidRDefault="0096086C" w:rsidP="00AD1504">
      <w:pPr>
        <w:rPr>
          <w:rFonts w:ascii="FangSong" w:eastAsia="FangSong" w:hAnsi="FangSong"/>
        </w:rPr>
      </w:pPr>
      <w:r w:rsidRPr="0096086C">
        <w:rPr>
          <w:noProof/>
        </w:rPr>
        <w:pict>
          <v:shape id="文本框 22" o:spid="_x0000_s1031" type="#_x0000_t202" style="position:absolute;left:0;text-align:left;margin-left:52.15pt;margin-top:14.45pt;width:249.75pt;height:17.55pt;z-index:251704320;visibility:visibl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" stroked="f">
            <v:textbox inset="0,0,0,0">
              <w:txbxContent>
                <w:p w:rsidR="009001A9" w:rsidRPr="000F5B7D" w:rsidRDefault="009001A9" w:rsidP="009001A9">
                  <w:pPr>
                    <w:pStyle w:val="ae"/>
                    <w:jc w:val="center"/>
                    <w:rPr>
                      <w:rFonts w:ascii="等线" w:eastAsia="仿宋" w:hAnsi="等线" w:cs="宋体"/>
                      <w:noProof/>
                    </w:rPr>
                  </w:pPr>
                  <w:r>
                    <w:t>图</w:t>
                  </w:r>
                  <w:r>
                    <w:t xml:space="preserve"> </w:t>
                  </w:r>
                  <w:r w:rsidR="0096086C">
                    <w:fldChar w:fldCharType="begin"/>
                  </w:r>
                  <w:r>
                    <w:instrText xml:space="preserve"> SEQ </w:instrText>
                  </w:r>
                  <w:r>
                    <w:instrText>图</w:instrText>
                  </w:r>
                  <w:r>
                    <w:instrText xml:space="preserve"> \* ARABIC </w:instrText>
                  </w:r>
                  <w:r w:rsidR="0096086C">
                    <w:fldChar w:fldCharType="separate"/>
                  </w:r>
                  <w:r>
                    <w:rPr>
                      <w:noProof/>
                    </w:rPr>
                    <w:t>8</w:t>
                  </w:r>
                  <w:r w:rsidR="0096086C">
                    <w:fldChar w:fldCharType="end"/>
                  </w:r>
                  <w:r>
                    <w:t xml:space="preserve"> </w:t>
                  </w:r>
                  <w:r>
                    <w:t>团体</w:t>
                  </w:r>
                  <w:r>
                    <w:rPr>
                      <w:rFonts w:hint="eastAsia"/>
                    </w:rPr>
                    <w:t>和自主活动的活动名称词频</w:t>
                  </w:r>
                </w:p>
              </w:txbxContent>
            </v:textbox>
          </v:shape>
        </w:pict>
      </w:r>
    </w:p>
    <w:p w:rsidR="00AD1504" w:rsidRDefault="00AD1504" w:rsidP="00AD1504">
      <w:pPr>
        <w:rPr>
          <w:rFonts w:ascii="FangSong" w:eastAsia="FangSong" w:hAnsi="FangSong"/>
        </w:rPr>
      </w:pPr>
    </w:p>
    <w:p w:rsidR="00AD1504" w:rsidRDefault="00FC77A0" w:rsidP="00AD1504">
      <w:pPr>
        <w:rPr>
          <w:rFonts w:ascii="FangSong" w:eastAsia="FangSong" w:hAnsi="FangSong"/>
        </w:rPr>
      </w:pPr>
      <w:r>
        <w:rPr>
          <w:rFonts w:eastAsia="仿宋" w:hint="eastAsia"/>
          <w:noProof/>
        </w:rPr>
        <w:drawing>
          <wp:anchor distT="0" distB="0" distL="114300" distR="114300" simplePos="0" relativeHeight="251699200" behindDoc="0" locked="0" layoutInCell="1" allowOverlap="1">
            <wp:simplePos x="0" y="0"/>
            <wp:positionH relativeFrom="column">
              <wp:posOffset>-450850</wp:posOffset>
            </wp:positionH>
            <wp:positionV relativeFrom="paragraph">
              <wp:posOffset>222885</wp:posOffset>
            </wp:positionV>
            <wp:extent cx="3171825" cy="2767053"/>
            <wp:effectExtent l="0" t="0" r="0" b="0"/>
            <wp:wrapNone/>
            <wp:docPr id="20" name="图片 20" descr="团体"/>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 descr="团体"/>
                    <pic:cNvPicPr>
                      <a:picLocks noChangeAspect="1" noChangeArrowheads="1"/>
                    </pic:cNvPicPr>
                  </pic:nvPicPr>
                  <pic:blipFill rotWithShape="1">
                    <a:blip r:embed="rId27"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21117" t="9051" r="18703" b="12190"/>
                    <a:stretch/>
                  </pic:blipFill>
                  <pic:spPr bwMode="auto">
                    <a:xfrm>
                      <a:off x="0" y="0"/>
                      <a:ext cx="3171825" cy="2767053"/>
                    </a:xfrm>
                    <a:prstGeom prst="rect">
                      <a:avLst/>
                    </a:prstGeom>
                    <a:noFill/>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p>
    <w:p w:rsidR="00AD1504" w:rsidRDefault="00FC1D97" w:rsidP="00AD1504">
      <w:pPr>
        <w:rPr>
          <w:rFonts w:ascii="FangSong" w:eastAsia="FangSong" w:hAnsi="FangSong"/>
        </w:rPr>
      </w:pPr>
      <w:r>
        <w:rPr>
          <w:rFonts w:eastAsia="仿宋" w:hint="eastAsia"/>
          <w:noProof/>
        </w:rPr>
        <w:drawing>
          <wp:anchor distT="0" distB="0" distL="114300" distR="114300" simplePos="0" relativeHeight="251702272" behindDoc="0" locked="0" layoutInCell="1" allowOverlap="1">
            <wp:simplePos x="0" y="0"/>
            <wp:positionH relativeFrom="column">
              <wp:posOffset>2816225</wp:posOffset>
            </wp:positionH>
            <wp:positionV relativeFrom="paragraph">
              <wp:posOffset>24765</wp:posOffset>
            </wp:positionV>
            <wp:extent cx="3188211" cy="2822575"/>
            <wp:effectExtent l="0" t="0" r="0" b="0"/>
            <wp:wrapNone/>
            <wp:docPr id="21" name="图片 21" descr="自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 descr="自主"/>
                    <pic:cNvPicPr>
                      <a:picLocks noChangeAspect="1" noChangeArrowheads="1"/>
                    </pic:cNvPicPr>
                  </pic:nvPicPr>
                  <pic:blipFill rotWithShape="1">
                    <a:blip r:embed="rId28"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21013" t="9502" r="19225" b="10178"/>
                    <a:stretch/>
                  </pic:blipFill>
                  <pic:spPr bwMode="auto">
                    <a:xfrm>
                      <a:off x="0" y="0"/>
                      <a:ext cx="3188211" cy="2822575"/>
                    </a:xfrm>
                    <a:prstGeom prst="rect">
                      <a:avLst/>
                    </a:prstGeom>
                    <a:noFill/>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p>
    <w:p w:rsidR="00AD1504" w:rsidRDefault="00AD1504" w:rsidP="00AD1504">
      <w:pPr>
        <w:rPr>
          <w:rFonts w:ascii="FangSong" w:eastAsia="FangSong" w:hAnsi="FangSong"/>
        </w:rPr>
      </w:pPr>
    </w:p>
    <w:p w:rsidR="00AD1504" w:rsidRDefault="00AD1504" w:rsidP="00AD1504">
      <w:pPr>
        <w:rPr>
          <w:rFonts w:ascii="FangSong" w:eastAsia="FangSong" w:hAnsi="FangSong"/>
        </w:rPr>
      </w:pPr>
    </w:p>
    <w:p w:rsidR="00AD1504" w:rsidRDefault="00AD1504" w:rsidP="00AD1504">
      <w:pPr>
        <w:rPr>
          <w:rFonts w:ascii="FangSong" w:eastAsia="FangSong" w:hAnsi="FangSong"/>
        </w:rPr>
      </w:pPr>
    </w:p>
    <w:p w:rsidR="00AD1504" w:rsidRDefault="00AD1504" w:rsidP="00AD1504">
      <w:pPr>
        <w:rPr>
          <w:rFonts w:ascii="FangSong" w:eastAsia="FangSong" w:hAnsi="FangSong"/>
        </w:rPr>
      </w:pPr>
    </w:p>
    <w:p w:rsidR="00FC77A0" w:rsidRDefault="00FC77A0" w:rsidP="00AD1504">
      <w:pPr>
        <w:rPr>
          <w:rFonts w:ascii="FangSong" w:eastAsia="FangSong" w:hAnsi="FangSong"/>
        </w:rPr>
      </w:pPr>
    </w:p>
    <w:p w:rsidR="00FC77A0" w:rsidRDefault="00FC77A0" w:rsidP="00AD1504">
      <w:pPr>
        <w:rPr>
          <w:rFonts w:ascii="FangSong" w:eastAsia="FangSong" w:hAnsi="FangSong"/>
        </w:rPr>
      </w:pPr>
    </w:p>
    <w:p w:rsidR="00AD1504" w:rsidRDefault="00AD1504" w:rsidP="00AD1504">
      <w:pPr>
        <w:rPr>
          <w:rFonts w:ascii="FangSong" w:eastAsia="FangSong" w:hAnsi="FangSong"/>
        </w:rPr>
      </w:pPr>
    </w:p>
    <w:p w:rsidR="00AD1504" w:rsidRDefault="00AD1504" w:rsidP="00AD1504">
      <w:pPr>
        <w:rPr>
          <w:rFonts w:ascii="FangSong" w:eastAsia="FangSong" w:hAnsi="FangSong"/>
        </w:rPr>
      </w:pPr>
    </w:p>
    <w:p w:rsidR="00AD1504" w:rsidRDefault="00AD1504" w:rsidP="00AD1504">
      <w:pPr>
        <w:rPr>
          <w:rFonts w:ascii="FangSong" w:eastAsia="FangSong" w:hAnsi="FangSong"/>
        </w:rPr>
      </w:pPr>
    </w:p>
    <w:p w:rsidR="00AD1504" w:rsidRDefault="00AD1504" w:rsidP="00AD1504">
      <w:pPr>
        <w:rPr>
          <w:rFonts w:ascii="FangSong" w:eastAsia="FangSong" w:hAnsi="FangSong"/>
        </w:rPr>
      </w:pPr>
    </w:p>
    <w:p w:rsidR="00AD1504" w:rsidRDefault="00AD1504" w:rsidP="00AD1504">
      <w:pPr>
        <w:rPr>
          <w:rFonts w:ascii="FangSong" w:eastAsia="FangSong" w:hAnsi="FangSong"/>
        </w:rPr>
      </w:pPr>
    </w:p>
    <w:p w:rsidR="00AD1504" w:rsidRDefault="00AD1504" w:rsidP="00AD1504">
      <w:pPr>
        <w:rPr>
          <w:rFonts w:ascii="FangSong" w:eastAsia="FangSong" w:hAnsi="FangSong"/>
        </w:rPr>
      </w:pPr>
    </w:p>
    <w:p w:rsidR="00AD1504" w:rsidRDefault="00AD1504" w:rsidP="00AD1504">
      <w:pPr>
        <w:rPr>
          <w:rFonts w:ascii="FangSong" w:eastAsia="FangSong" w:hAnsi="FangSong"/>
        </w:rPr>
      </w:pPr>
    </w:p>
    <w:p w:rsidR="00AD1504" w:rsidRDefault="00AD1504" w:rsidP="00AD1504">
      <w:pPr>
        <w:rPr>
          <w:rFonts w:ascii="FangSong" w:eastAsia="FangSong" w:hAnsi="FangSong"/>
        </w:rPr>
      </w:pPr>
    </w:p>
    <w:p w:rsidR="00AD1504" w:rsidRPr="00AD1504" w:rsidRDefault="00AD1504" w:rsidP="00AD1504">
      <w:pPr>
        <w:rPr>
          <w:rFonts w:ascii="FangSong" w:eastAsia="FangSong" w:hAnsi="FangSong"/>
        </w:rPr>
      </w:pPr>
    </w:p>
    <w:p w:rsidR="00EF6A1C" w:rsidRDefault="00BE440C" w:rsidP="00C42A2B">
      <w:pPr>
        <w:pStyle w:val="a9"/>
        <w:numPr>
          <w:ilvl w:val="0"/>
          <w:numId w:val="19"/>
        </w:numPr>
        <w:ind w:firstLineChars="0"/>
        <w:rPr>
          <w:rFonts w:ascii="FangSong" w:eastAsia="FangSong" w:hAnsi="FangSong"/>
        </w:rPr>
      </w:pPr>
      <w:r>
        <w:rPr>
          <w:rFonts w:ascii="FangSong" w:eastAsia="FangSong" w:hAnsi="FangSong" w:hint="eastAsia"/>
        </w:rPr>
        <w:t>32</w:t>
      </w:r>
      <w:del w:id="55" w:author="张娜" w:date="2018-11-02T10:29:00Z">
        <w:r w:rsidDel="00FF5EF6">
          <w:rPr>
            <w:rFonts w:ascii="FangSong" w:eastAsia="FangSong" w:hAnsi="FangSong" w:hint="eastAsia"/>
          </w:rPr>
          <w:delText>各</w:delText>
        </w:r>
      </w:del>
      <w:ins w:id="56" w:author="张娜" w:date="2018-11-02T10:29:00Z">
        <w:r w:rsidR="00FF5EF6">
          <w:rPr>
            <w:rFonts w:ascii="FangSong" w:eastAsia="FangSong" w:hAnsi="FangSong" w:hint="eastAsia"/>
          </w:rPr>
          <w:t>个</w:t>
        </w:r>
      </w:ins>
      <w:r>
        <w:rPr>
          <w:rFonts w:ascii="FangSong" w:eastAsia="FangSong" w:hAnsi="FangSong" w:hint="eastAsia"/>
        </w:rPr>
        <w:t>活动主题下</w:t>
      </w:r>
      <w:r w:rsidR="00EF6A1C">
        <w:rPr>
          <w:rFonts w:ascii="FangSong" w:eastAsia="FangSong" w:hAnsi="FangSong" w:hint="eastAsia"/>
        </w:rPr>
        <w:t>活动内容的比较</w:t>
      </w:r>
      <w:ins w:id="57" w:author="张娜" w:date="2018-11-02T10:29:00Z">
        <w:r w:rsidR="00FF5EF6">
          <w:rPr>
            <w:rFonts w:ascii="FangSong" w:eastAsia="FangSong" w:hAnsi="FangSong" w:hint="eastAsia"/>
          </w:rPr>
          <w:t>（这个怎么呈现，可以讲出故事）</w:t>
        </w:r>
      </w:ins>
    </w:p>
    <w:p w:rsidR="0062122B" w:rsidRDefault="0062122B" w:rsidP="0062122B">
      <w:pPr>
        <w:rPr>
          <w:rFonts w:ascii="FangSong" w:eastAsia="FangSong" w:hAnsi="FangSong"/>
        </w:rPr>
      </w:pPr>
    </w:p>
    <w:p w:rsidR="0062122B" w:rsidRPr="0062122B" w:rsidRDefault="0062122B" w:rsidP="0062122B">
      <w:pPr>
        <w:pStyle w:val="a9"/>
        <w:numPr>
          <w:ilvl w:val="0"/>
          <w:numId w:val="24"/>
        </w:numPr>
        <w:spacing w:after="240"/>
        <w:ind w:firstLineChars="0"/>
        <w:rPr>
          <w:rFonts w:ascii="FangSong" w:eastAsia="FangSong" w:hAnsi="FangSong"/>
        </w:rPr>
      </w:pPr>
      <w:r w:rsidRPr="00BE440C">
        <w:rPr>
          <w:rFonts w:ascii="FangSong" w:eastAsia="FangSong" w:hAnsi="FangSong" w:hint="eastAsia"/>
          <w:b/>
        </w:rPr>
        <w:t>安全利用网络</w:t>
      </w:r>
      <w:r w:rsidRPr="0062122B">
        <w:rPr>
          <w:rFonts w:ascii="FangSong" w:eastAsia="FangSong" w:hAnsi="FangSong" w:hint="eastAsia"/>
        </w:rPr>
        <w:t>：网络、利与弊、安全、利用网络、网络安全、上网、正确、辩论赛、弊、使用、预防、交友、文明、正确认识、双刃剑、故宫、网上、诈骗、辩证。</w:t>
      </w:r>
    </w:p>
    <w:p w:rsidR="0062122B" w:rsidRPr="0062122B" w:rsidRDefault="0062122B" w:rsidP="0062122B">
      <w:pPr>
        <w:pStyle w:val="a9"/>
        <w:numPr>
          <w:ilvl w:val="0"/>
          <w:numId w:val="24"/>
        </w:numPr>
        <w:spacing w:after="240"/>
        <w:ind w:firstLineChars="0"/>
        <w:rPr>
          <w:rFonts w:ascii="FangSong" w:eastAsia="FangSong" w:hAnsi="FangSong"/>
        </w:rPr>
      </w:pPr>
      <w:r w:rsidRPr="00BE440C">
        <w:rPr>
          <w:rFonts w:ascii="FangSong" w:eastAsia="FangSong" w:hAnsi="FangSong" w:hint="eastAsia"/>
          <w:b/>
        </w:rPr>
        <w:t>参与环境保护</w:t>
      </w:r>
      <w:r w:rsidRPr="0062122B">
        <w:rPr>
          <w:rFonts w:ascii="FangSong" w:eastAsia="FangSong" w:hAnsi="FangSong" w:hint="eastAsia"/>
        </w:rPr>
        <w:t>：垃圾、分类、环保、环境保护、保护环境、人人有责、参与、从我做起、活动、社区、环境、绿色、捡、保护、捡拾、爱护、志愿、做、做起、家园。</w:t>
      </w:r>
    </w:p>
    <w:p w:rsidR="0062122B" w:rsidRPr="0062122B" w:rsidRDefault="0062122B" w:rsidP="0062122B">
      <w:pPr>
        <w:pStyle w:val="a9"/>
        <w:numPr>
          <w:ilvl w:val="0"/>
          <w:numId w:val="24"/>
        </w:numPr>
        <w:spacing w:after="240"/>
        <w:ind w:firstLineChars="0"/>
        <w:rPr>
          <w:rFonts w:ascii="FangSong" w:eastAsia="FangSong" w:hAnsi="FangSong"/>
        </w:rPr>
      </w:pPr>
      <w:r w:rsidRPr="00BE440C">
        <w:rPr>
          <w:rFonts w:ascii="FangSong" w:eastAsia="FangSong" w:hAnsi="FangSong" w:hint="eastAsia"/>
          <w:b/>
        </w:rPr>
        <w:t>尝试创意作品</w:t>
      </w:r>
      <w:r w:rsidRPr="0062122B">
        <w:rPr>
          <w:rFonts w:ascii="FangSong" w:eastAsia="FangSong" w:hAnsi="FangSong" w:hint="eastAsia"/>
        </w:rPr>
        <w:t>：制作、创意、立体地图、</w:t>
      </w:r>
      <w:r w:rsidRPr="0062122B">
        <w:rPr>
          <w:rFonts w:ascii="FangSong" w:eastAsia="FangSong" w:hAnsi="FangSong"/>
        </w:rPr>
        <w:t>D、绘制、179、科技节、创意作品、体验、打印、立体、画、创作、地理、实践、参加、科技、活动、笔、创新。</w:t>
      </w:r>
    </w:p>
    <w:p w:rsidR="0062122B" w:rsidRPr="0062122B" w:rsidRDefault="0062122B" w:rsidP="0062122B">
      <w:pPr>
        <w:pStyle w:val="a9"/>
        <w:numPr>
          <w:ilvl w:val="0"/>
          <w:numId w:val="24"/>
        </w:numPr>
        <w:spacing w:after="240"/>
        <w:ind w:firstLineChars="0"/>
        <w:rPr>
          <w:rFonts w:ascii="FangSong" w:eastAsia="FangSong" w:hAnsi="FangSong"/>
        </w:rPr>
      </w:pPr>
      <w:r w:rsidRPr="00BE440C">
        <w:rPr>
          <w:rFonts w:ascii="FangSong" w:eastAsia="FangSong" w:hAnsi="FangSong" w:hint="eastAsia"/>
          <w:b/>
        </w:rPr>
        <w:t>促进民族团结</w:t>
      </w:r>
      <w:r w:rsidRPr="0062122B">
        <w:rPr>
          <w:rFonts w:ascii="FangSong" w:eastAsia="FangSong" w:hAnsi="FangSong" w:hint="eastAsia"/>
        </w:rPr>
        <w:t>：民族、中华民族、参观、少数民族、文化、了解、民族团结、博物院、圆、习俗、走进、北京、</w:t>
      </w:r>
      <w:r w:rsidRPr="0062122B">
        <w:rPr>
          <w:rFonts w:ascii="FangSong" w:eastAsia="FangSong" w:hAnsi="FangSong"/>
        </w:rPr>
        <w:t>56、喜爱、感受、促进、一家亲、大团结、西藏。</w:t>
      </w:r>
    </w:p>
    <w:p w:rsidR="0062122B" w:rsidRPr="0062122B" w:rsidRDefault="0062122B" w:rsidP="0062122B">
      <w:pPr>
        <w:pStyle w:val="a9"/>
        <w:numPr>
          <w:ilvl w:val="0"/>
          <w:numId w:val="24"/>
        </w:numPr>
        <w:spacing w:after="240"/>
        <w:ind w:firstLineChars="0"/>
        <w:rPr>
          <w:rFonts w:ascii="FangSong" w:eastAsia="FangSong" w:hAnsi="FangSong"/>
        </w:rPr>
      </w:pPr>
      <w:r w:rsidRPr="00BE440C">
        <w:rPr>
          <w:rFonts w:ascii="FangSong" w:eastAsia="FangSong" w:hAnsi="FangSong" w:hint="eastAsia"/>
          <w:b/>
        </w:rPr>
        <w:t>感知悠久历史</w:t>
      </w:r>
      <w:r w:rsidRPr="0062122B">
        <w:rPr>
          <w:rFonts w:ascii="FangSong" w:eastAsia="FangSong" w:hAnsi="FangSong" w:hint="eastAsia"/>
        </w:rPr>
        <w:t>：参观、历史、悠久、感知、故宫、文化、感受、博物馆、了解、故宫博物院、走进、遗址、丝绸之路、寻根、北京、感悟、之旅、游览、游、中华。</w:t>
      </w:r>
    </w:p>
    <w:p w:rsidR="0062122B" w:rsidRPr="0062122B" w:rsidRDefault="0062122B" w:rsidP="0062122B">
      <w:pPr>
        <w:pStyle w:val="a9"/>
        <w:numPr>
          <w:ilvl w:val="0"/>
          <w:numId w:val="24"/>
        </w:numPr>
        <w:spacing w:after="240"/>
        <w:ind w:firstLineChars="0"/>
        <w:rPr>
          <w:rFonts w:ascii="FangSong" w:eastAsia="FangSong" w:hAnsi="FangSong"/>
        </w:rPr>
      </w:pPr>
      <w:r w:rsidRPr="00BE440C">
        <w:rPr>
          <w:rFonts w:ascii="FangSong" w:eastAsia="FangSong" w:hAnsi="FangSong" w:hint="eastAsia"/>
          <w:b/>
        </w:rPr>
        <w:t>合理利用时间</w:t>
      </w:r>
      <w:r w:rsidRPr="0062122B">
        <w:rPr>
          <w:rFonts w:ascii="FangSong" w:eastAsia="FangSong" w:hAnsi="FangSong" w:hint="eastAsia"/>
        </w:rPr>
        <w:t>：时间、合理、假期、班会、利用、计划、付、寒假、莫让、开放日、学习、安排、生活、主题、水流、规划、珍惜、年华、计划表、手机。</w:t>
      </w:r>
    </w:p>
    <w:p w:rsidR="0062122B" w:rsidRPr="0062122B" w:rsidRDefault="0062122B" w:rsidP="0062122B">
      <w:pPr>
        <w:pStyle w:val="a9"/>
        <w:numPr>
          <w:ilvl w:val="0"/>
          <w:numId w:val="24"/>
        </w:numPr>
        <w:spacing w:after="240"/>
        <w:ind w:firstLineChars="0"/>
        <w:rPr>
          <w:rFonts w:ascii="FangSong" w:eastAsia="FangSong" w:hAnsi="FangSong"/>
        </w:rPr>
      </w:pPr>
      <w:r w:rsidRPr="00BE440C">
        <w:rPr>
          <w:rFonts w:ascii="FangSong" w:eastAsia="FangSong" w:hAnsi="FangSong" w:hint="eastAsia"/>
          <w:b/>
        </w:rPr>
        <w:t>积极调节情绪</w:t>
      </w:r>
      <w:r w:rsidRPr="0062122B">
        <w:rPr>
          <w:rFonts w:ascii="FangSong" w:eastAsia="FangSong" w:hAnsi="FangSong" w:hint="eastAsia"/>
        </w:rPr>
        <w:t>：情绪、做、调节、习茶、礼、品香茗、周、心理、礼品、快乐、控制情绪、香茗、积极、茶、手抄报、主人、心灵、茗茶、茶艺、活动。</w:t>
      </w:r>
    </w:p>
    <w:p w:rsidR="0062122B" w:rsidRPr="0062122B" w:rsidRDefault="0062122B" w:rsidP="0062122B">
      <w:pPr>
        <w:pStyle w:val="a9"/>
        <w:numPr>
          <w:ilvl w:val="0"/>
          <w:numId w:val="24"/>
        </w:numPr>
        <w:spacing w:after="240"/>
        <w:ind w:firstLineChars="0"/>
        <w:rPr>
          <w:rFonts w:ascii="FangSong" w:eastAsia="FangSong" w:hAnsi="FangSong"/>
        </w:rPr>
      </w:pPr>
      <w:r w:rsidRPr="00BE440C">
        <w:rPr>
          <w:rFonts w:ascii="FangSong" w:eastAsia="FangSong" w:hAnsi="FangSong" w:hint="eastAsia"/>
          <w:b/>
        </w:rPr>
        <w:t>加强国家认识</w:t>
      </w:r>
      <w:r w:rsidRPr="0062122B">
        <w:rPr>
          <w:rFonts w:ascii="FangSong" w:eastAsia="FangSong" w:hAnsi="FangSong" w:hint="eastAsia"/>
        </w:rPr>
        <w:t>：观看、升旗、参观、天安门、十九、国、国家、电影、认识、升旗仪式、升国旗、拼搏、战狼、青春、加强、砥砺、观、厉害、了解、班会。</w:t>
      </w:r>
    </w:p>
    <w:p w:rsidR="0062122B" w:rsidRPr="0062122B" w:rsidRDefault="0062122B" w:rsidP="0062122B">
      <w:pPr>
        <w:pStyle w:val="a9"/>
        <w:numPr>
          <w:ilvl w:val="0"/>
          <w:numId w:val="24"/>
        </w:numPr>
        <w:spacing w:after="240"/>
        <w:ind w:firstLineChars="0"/>
        <w:rPr>
          <w:rFonts w:ascii="FangSong" w:eastAsia="FangSong" w:hAnsi="FangSong"/>
        </w:rPr>
      </w:pPr>
      <w:r w:rsidRPr="00BE440C">
        <w:rPr>
          <w:rFonts w:ascii="FangSong" w:eastAsia="FangSong" w:hAnsi="FangSong" w:hint="eastAsia"/>
          <w:b/>
        </w:rPr>
        <w:t>敬爱父母</w:t>
      </w:r>
      <w:r w:rsidRPr="00BE440C">
        <w:rPr>
          <w:rFonts w:ascii="FangSong" w:eastAsia="FangSong" w:hAnsi="FangSong"/>
          <w:b/>
        </w:rPr>
        <w:t>长辈</w:t>
      </w:r>
      <w:r w:rsidRPr="0062122B">
        <w:rPr>
          <w:rFonts w:ascii="FangSong" w:eastAsia="FangSong" w:hAnsi="FangSong"/>
        </w:rPr>
        <w:t>：父母、长辈、敬爱、家风、做、孝敬父母、爱、尊敬、尊敬师长、感恩、孝心、说、孝敬、尊老、迟到、班会、帮、家训、老人、家务。</w:t>
      </w:r>
    </w:p>
    <w:p w:rsidR="0062122B" w:rsidRPr="0062122B" w:rsidRDefault="0062122B" w:rsidP="0062122B">
      <w:pPr>
        <w:pStyle w:val="a9"/>
        <w:numPr>
          <w:ilvl w:val="0"/>
          <w:numId w:val="24"/>
        </w:numPr>
        <w:spacing w:after="240"/>
        <w:ind w:firstLineChars="0"/>
        <w:rPr>
          <w:rFonts w:ascii="FangSong" w:eastAsia="FangSong" w:hAnsi="FangSong"/>
        </w:rPr>
      </w:pPr>
      <w:r w:rsidRPr="00BE440C">
        <w:rPr>
          <w:rFonts w:ascii="FangSong" w:eastAsia="FangSong" w:hAnsi="FangSong" w:hint="eastAsia"/>
          <w:b/>
        </w:rPr>
        <w:t>开阔国际视野</w:t>
      </w:r>
      <w:r w:rsidRPr="0062122B">
        <w:rPr>
          <w:rFonts w:ascii="FangSong" w:eastAsia="FangSong" w:hAnsi="FangSong" w:hint="eastAsia"/>
        </w:rPr>
        <w:t>：参观、游学、视野、国际、文化、澳大利亚、之旅、了解、开拓、活动、开阔、英语、多元、科技节、世界、感受、米开朗基罗、学习、博物馆、日本。</w:t>
      </w:r>
    </w:p>
    <w:p w:rsidR="0062122B" w:rsidRPr="0062122B" w:rsidRDefault="0062122B" w:rsidP="0062122B">
      <w:pPr>
        <w:pStyle w:val="a9"/>
        <w:numPr>
          <w:ilvl w:val="0"/>
          <w:numId w:val="24"/>
        </w:numPr>
        <w:spacing w:after="240"/>
        <w:ind w:firstLineChars="0"/>
        <w:rPr>
          <w:rFonts w:ascii="FangSong" w:eastAsia="FangSong" w:hAnsi="FangSong"/>
        </w:rPr>
      </w:pPr>
      <w:r w:rsidRPr="00BE440C">
        <w:rPr>
          <w:rFonts w:ascii="FangSong" w:eastAsia="FangSong" w:hAnsi="FangSong" w:hint="eastAsia"/>
          <w:b/>
        </w:rPr>
        <w:t>乐于团队合作</w:t>
      </w:r>
      <w:r w:rsidRPr="0062122B">
        <w:rPr>
          <w:rFonts w:ascii="FangSong" w:eastAsia="FangSong" w:hAnsi="FangSong" w:hint="eastAsia"/>
        </w:rPr>
        <w:t>：节、合作、男孩、越野、团队、活动、比赛、风火轮、拼图、定向、龙潭湖、女孩、运动会、班会、参加、周、乐于、无敌、男孩儿、年级。</w:t>
      </w:r>
    </w:p>
    <w:p w:rsidR="0062122B" w:rsidRPr="0062122B" w:rsidRDefault="0062122B" w:rsidP="0062122B">
      <w:pPr>
        <w:pStyle w:val="a9"/>
        <w:numPr>
          <w:ilvl w:val="0"/>
          <w:numId w:val="24"/>
        </w:numPr>
        <w:spacing w:after="240"/>
        <w:ind w:firstLineChars="0"/>
        <w:rPr>
          <w:rFonts w:ascii="FangSong" w:eastAsia="FangSong" w:hAnsi="FangSong"/>
        </w:rPr>
      </w:pPr>
      <w:r w:rsidRPr="00BE440C">
        <w:rPr>
          <w:rFonts w:ascii="FangSong" w:eastAsia="FangSong" w:hAnsi="FangSong" w:hint="eastAsia"/>
          <w:b/>
        </w:rPr>
        <w:t>了解中国国情</w:t>
      </w:r>
      <w:r w:rsidRPr="0062122B">
        <w:rPr>
          <w:rFonts w:ascii="FangSong" w:eastAsia="FangSong" w:hAnsi="FangSong" w:hint="eastAsia"/>
        </w:rPr>
        <w:t>：参观、升旗、升旗仪、走进、天安门、了解、天安门广场、博物馆、砥砺、奋进、十九、故居、国家博物馆、活动、成就展、升国旗、观看、观、中国、感受。</w:t>
      </w:r>
    </w:p>
    <w:p w:rsidR="0062122B" w:rsidRPr="0062122B" w:rsidRDefault="0062122B" w:rsidP="0062122B">
      <w:pPr>
        <w:pStyle w:val="a9"/>
        <w:numPr>
          <w:ilvl w:val="0"/>
          <w:numId w:val="24"/>
        </w:numPr>
        <w:spacing w:after="240"/>
        <w:ind w:firstLineChars="0"/>
        <w:rPr>
          <w:rFonts w:ascii="FangSong" w:eastAsia="FangSong" w:hAnsi="FangSong"/>
        </w:rPr>
      </w:pPr>
      <w:r w:rsidRPr="00BE440C">
        <w:rPr>
          <w:rFonts w:ascii="FangSong" w:eastAsia="FangSong" w:hAnsi="FangSong" w:hint="eastAsia"/>
          <w:b/>
        </w:rPr>
        <w:t>厉行勤俭节约</w:t>
      </w:r>
      <w:r w:rsidRPr="0062122B">
        <w:rPr>
          <w:rFonts w:ascii="FangSong" w:eastAsia="FangSong" w:hAnsi="FangSong" w:hint="eastAsia"/>
        </w:rPr>
        <w:t>：勤俭节约、从我做起、节水、学农、节约、节电、节约用水、厉行、节粮、三节、三爱、节约粮食、做起、人人有责、活动、水资源、节俭、参观、自来水、浪费。</w:t>
      </w:r>
    </w:p>
    <w:p w:rsidR="0062122B" w:rsidRPr="0062122B" w:rsidRDefault="0062122B" w:rsidP="0062122B">
      <w:pPr>
        <w:pStyle w:val="a9"/>
        <w:numPr>
          <w:ilvl w:val="0"/>
          <w:numId w:val="24"/>
        </w:numPr>
        <w:spacing w:after="240"/>
        <w:ind w:firstLineChars="0"/>
        <w:rPr>
          <w:rFonts w:ascii="FangSong" w:eastAsia="FangSong" w:hAnsi="FangSong"/>
        </w:rPr>
      </w:pPr>
      <w:r w:rsidRPr="00BE440C">
        <w:rPr>
          <w:rFonts w:ascii="FangSong" w:eastAsia="FangSong" w:hAnsi="FangSong" w:hint="eastAsia"/>
          <w:b/>
        </w:rPr>
        <w:t>能够明辨是非</w:t>
      </w:r>
      <w:r w:rsidRPr="0062122B">
        <w:rPr>
          <w:rFonts w:ascii="FangSong" w:eastAsia="FangSong" w:hAnsi="FangSong" w:hint="eastAsia"/>
        </w:rPr>
        <w:t>：明辨是非、虐童、事件、红黄蓝、扶、辩论赛、辨析、与非、共享、青春、是非、学会、辩论会、讨论、禁毒、生命、新闻、文汇、小达、讨。</w:t>
      </w:r>
    </w:p>
    <w:p w:rsidR="0062122B" w:rsidRPr="0062122B" w:rsidRDefault="0062122B" w:rsidP="0062122B">
      <w:pPr>
        <w:pStyle w:val="a9"/>
        <w:numPr>
          <w:ilvl w:val="0"/>
          <w:numId w:val="24"/>
        </w:numPr>
        <w:spacing w:after="240"/>
        <w:ind w:firstLineChars="0"/>
        <w:rPr>
          <w:rFonts w:ascii="FangSong" w:eastAsia="FangSong" w:hAnsi="FangSong"/>
        </w:rPr>
      </w:pPr>
      <w:r w:rsidRPr="00BE440C">
        <w:rPr>
          <w:rFonts w:ascii="FangSong" w:eastAsia="FangSong" w:hAnsi="FangSong" w:hint="eastAsia"/>
          <w:b/>
        </w:rPr>
        <w:t>强化法治意识</w:t>
      </w:r>
      <w:r w:rsidRPr="0062122B">
        <w:rPr>
          <w:rFonts w:ascii="FangSong" w:eastAsia="FangSong" w:hAnsi="FangSong" w:hint="eastAsia"/>
        </w:rPr>
        <w:t>：宪法、升旗、法治、法律、博物馆、法院、天安门广场、意识、感受、强化、尊严、活动、学习、参观、未成年人、知识、走进、观看、讲、法制。</w:t>
      </w:r>
    </w:p>
    <w:p w:rsidR="0062122B" w:rsidRPr="0062122B" w:rsidRDefault="0062122B" w:rsidP="0062122B">
      <w:pPr>
        <w:pStyle w:val="a9"/>
        <w:numPr>
          <w:ilvl w:val="0"/>
          <w:numId w:val="24"/>
        </w:numPr>
        <w:spacing w:after="240"/>
        <w:ind w:firstLineChars="0"/>
        <w:rPr>
          <w:rFonts w:ascii="FangSong" w:eastAsia="FangSong" w:hAnsi="FangSong"/>
        </w:rPr>
      </w:pPr>
      <w:r w:rsidRPr="00BE440C">
        <w:rPr>
          <w:rFonts w:ascii="FangSong" w:eastAsia="FangSong" w:hAnsi="FangSong" w:hint="eastAsia"/>
          <w:b/>
        </w:rPr>
        <w:t>勤于探究实践</w:t>
      </w:r>
      <w:r w:rsidRPr="0062122B">
        <w:rPr>
          <w:rFonts w:ascii="FangSong" w:eastAsia="FangSong" w:hAnsi="FangSong" w:hint="eastAsia"/>
        </w:rPr>
        <w:t>：龙潭湖、直角坐标系、系、探究、平面、数字、绘制、实践、科技节、定位、春天、智慧、青春、参观、公园、浸润、活动、中、嘉年华、科技。</w:t>
      </w:r>
    </w:p>
    <w:p w:rsidR="0062122B" w:rsidRPr="0062122B" w:rsidRDefault="0062122B" w:rsidP="0062122B">
      <w:pPr>
        <w:pStyle w:val="a9"/>
        <w:numPr>
          <w:ilvl w:val="0"/>
          <w:numId w:val="24"/>
        </w:numPr>
        <w:spacing w:after="240"/>
        <w:ind w:firstLineChars="0"/>
        <w:rPr>
          <w:rFonts w:ascii="FangSong" w:eastAsia="FangSong" w:hAnsi="FangSong"/>
        </w:rPr>
      </w:pPr>
      <w:r w:rsidRPr="00BE440C">
        <w:rPr>
          <w:rFonts w:ascii="FangSong" w:eastAsia="FangSong" w:hAnsi="FangSong" w:hint="eastAsia"/>
          <w:b/>
        </w:rPr>
        <w:t>热情帮助他人</w:t>
      </w:r>
      <w:r w:rsidRPr="0062122B">
        <w:rPr>
          <w:rFonts w:ascii="FangSong" w:eastAsia="FangSong" w:hAnsi="FangSong" w:hint="eastAsia"/>
        </w:rPr>
        <w:t>：扶、帮助、老人、摔倒、热情帮助、同学、好人好事、该不该、孤寡老人、关爱、快乐、乐于助人、辩论、做、社区、社会、指路、志愿、志愿者、急救。</w:t>
      </w:r>
    </w:p>
    <w:p w:rsidR="0062122B" w:rsidRPr="0062122B" w:rsidRDefault="0062122B" w:rsidP="0062122B">
      <w:pPr>
        <w:pStyle w:val="a9"/>
        <w:numPr>
          <w:ilvl w:val="0"/>
          <w:numId w:val="24"/>
        </w:numPr>
        <w:spacing w:after="240"/>
        <w:ind w:firstLineChars="0"/>
        <w:rPr>
          <w:rFonts w:ascii="FangSong" w:eastAsia="FangSong" w:hAnsi="FangSong"/>
        </w:rPr>
      </w:pPr>
      <w:r w:rsidRPr="00BE440C">
        <w:rPr>
          <w:rFonts w:ascii="FangSong" w:eastAsia="FangSong" w:hAnsi="FangSong" w:hint="eastAsia"/>
          <w:b/>
        </w:rPr>
        <w:t>热心社会公益</w:t>
      </w:r>
      <w:r w:rsidRPr="0062122B">
        <w:rPr>
          <w:rFonts w:ascii="FangSong" w:eastAsia="FangSong" w:hAnsi="FangSong" w:hint="eastAsia"/>
        </w:rPr>
        <w:t>：志愿、活动、公益、志愿者、服务、社区、公益活动、做、爱心、绿、种、热心、捐赠、小树、儿童、捐书、参加、关爱、净土、一方。</w:t>
      </w:r>
    </w:p>
    <w:p w:rsidR="0062122B" w:rsidRPr="0062122B" w:rsidRDefault="0062122B" w:rsidP="0062122B">
      <w:pPr>
        <w:pStyle w:val="a9"/>
        <w:numPr>
          <w:ilvl w:val="0"/>
          <w:numId w:val="24"/>
        </w:numPr>
        <w:spacing w:after="240"/>
        <w:ind w:firstLineChars="0"/>
        <w:rPr>
          <w:rFonts w:ascii="FangSong" w:eastAsia="FangSong" w:hAnsi="FangSong"/>
        </w:rPr>
      </w:pPr>
      <w:r w:rsidRPr="00BE440C">
        <w:rPr>
          <w:rFonts w:ascii="FangSong" w:eastAsia="FangSong" w:hAnsi="FangSong" w:hint="eastAsia"/>
          <w:b/>
        </w:rPr>
        <w:t>认同中华文化</w:t>
      </w:r>
      <w:r w:rsidRPr="0062122B">
        <w:rPr>
          <w:rFonts w:ascii="FangSong" w:eastAsia="FangSong" w:hAnsi="FangSong" w:hint="eastAsia"/>
        </w:rPr>
        <w:t>：文化、参观、传统、中华文化、传承、京剧、春节、中华、了解、中国、感觉、端午节、观看、四世同堂、走进、经典、传统节日、学习、弘扬、国粹。</w:t>
      </w:r>
    </w:p>
    <w:p w:rsidR="0062122B" w:rsidRPr="0062122B" w:rsidRDefault="0062122B" w:rsidP="0062122B">
      <w:pPr>
        <w:pStyle w:val="a9"/>
        <w:numPr>
          <w:ilvl w:val="0"/>
          <w:numId w:val="24"/>
        </w:numPr>
        <w:spacing w:after="240"/>
        <w:ind w:firstLineChars="0"/>
        <w:rPr>
          <w:rFonts w:ascii="FangSong" w:eastAsia="FangSong" w:hAnsi="FangSong"/>
        </w:rPr>
      </w:pPr>
      <w:r w:rsidRPr="00BE440C">
        <w:rPr>
          <w:rFonts w:ascii="FangSong" w:eastAsia="FangSong" w:hAnsi="FangSong" w:hint="eastAsia"/>
          <w:b/>
        </w:rPr>
        <w:t>树立远大理想</w:t>
      </w:r>
      <w:r w:rsidRPr="0062122B">
        <w:rPr>
          <w:rFonts w:ascii="FangSong" w:eastAsia="FangSong" w:hAnsi="FangSong" w:hint="eastAsia"/>
        </w:rPr>
        <w:t>：六一、梦、庆典、远大理想、参观、做、梦想、参加、树立、理想、活动、演讲比赛、开学典礼、观看、争做、科技节、国、东城区、科技、少年。</w:t>
      </w:r>
    </w:p>
    <w:p w:rsidR="0062122B" w:rsidRPr="0062122B" w:rsidRDefault="0062122B" w:rsidP="0062122B">
      <w:pPr>
        <w:pStyle w:val="a9"/>
        <w:numPr>
          <w:ilvl w:val="0"/>
          <w:numId w:val="24"/>
        </w:numPr>
        <w:spacing w:after="240"/>
        <w:ind w:firstLineChars="0"/>
        <w:rPr>
          <w:rFonts w:ascii="FangSong" w:eastAsia="FangSong" w:hAnsi="FangSong"/>
        </w:rPr>
      </w:pPr>
      <w:r w:rsidRPr="00BE440C">
        <w:rPr>
          <w:rFonts w:ascii="FangSong" w:eastAsia="FangSong" w:hAnsi="FangSong" w:hint="eastAsia"/>
          <w:b/>
        </w:rPr>
        <w:t>学会自我保护</w:t>
      </w:r>
      <w:r w:rsidRPr="0062122B">
        <w:rPr>
          <w:rFonts w:ascii="FangSong" w:eastAsia="FangSong" w:hAnsi="FangSong" w:hint="eastAsia"/>
        </w:rPr>
        <w:t>：火灾、自救、自我、自护、地震、学会、保护、安全、消防、演习、防震、知识、中、逃生、学习、意识、疏散、讲座、防火、演练。</w:t>
      </w:r>
    </w:p>
    <w:p w:rsidR="0062122B" w:rsidRPr="0062122B" w:rsidRDefault="0062122B" w:rsidP="0062122B">
      <w:pPr>
        <w:pStyle w:val="a9"/>
        <w:numPr>
          <w:ilvl w:val="0"/>
          <w:numId w:val="24"/>
        </w:numPr>
        <w:spacing w:after="240"/>
        <w:ind w:firstLineChars="0"/>
        <w:rPr>
          <w:rFonts w:ascii="FangSong" w:eastAsia="FangSong" w:hAnsi="FangSong"/>
        </w:rPr>
      </w:pPr>
      <w:r w:rsidRPr="00BE440C">
        <w:rPr>
          <w:rFonts w:ascii="FangSong" w:eastAsia="FangSong" w:hAnsi="FangSong" w:hint="eastAsia"/>
          <w:b/>
        </w:rPr>
        <w:t>学习先进榜样</w:t>
      </w:r>
      <w:r w:rsidRPr="0062122B">
        <w:rPr>
          <w:rFonts w:ascii="FangSong" w:eastAsia="FangSong" w:hAnsi="FangSong" w:hint="eastAsia"/>
        </w:rPr>
        <w:t>：榜样、学习、传承、鲁迅博物馆、鲁迅、班会、先进、陋习、参观、文与魂、牵手、革命先烈、伟人、告别、观看、缅怀、雷锋、有感、习惯、优秀。</w:t>
      </w:r>
    </w:p>
    <w:p w:rsidR="0062122B" w:rsidRPr="0062122B" w:rsidRDefault="0062122B" w:rsidP="0062122B">
      <w:pPr>
        <w:pStyle w:val="a9"/>
        <w:numPr>
          <w:ilvl w:val="0"/>
          <w:numId w:val="24"/>
        </w:numPr>
        <w:spacing w:after="240"/>
        <w:ind w:firstLineChars="0"/>
        <w:rPr>
          <w:rFonts w:ascii="FangSong" w:eastAsia="FangSong" w:hAnsi="FangSong"/>
        </w:rPr>
      </w:pPr>
      <w:r w:rsidRPr="00BE440C">
        <w:rPr>
          <w:rFonts w:ascii="FangSong" w:eastAsia="FangSong" w:hAnsi="FangSong" w:hint="eastAsia"/>
          <w:b/>
        </w:rPr>
        <w:t>学习自我规划</w:t>
      </w:r>
      <w:r w:rsidRPr="0062122B">
        <w:rPr>
          <w:rFonts w:ascii="FangSong" w:eastAsia="FangSong" w:hAnsi="FangSong" w:hint="eastAsia"/>
        </w:rPr>
        <w:t>：规划、练、自我、学习、天天、计划、期末、体质、当家、复习、仰卧起坐、志愿、书、写、课程、梦想、锻炼、填报、今天、制定。</w:t>
      </w:r>
    </w:p>
    <w:p w:rsidR="0062122B" w:rsidRPr="0062122B" w:rsidRDefault="0062122B" w:rsidP="0062122B">
      <w:pPr>
        <w:pStyle w:val="a9"/>
        <w:numPr>
          <w:ilvl w:val="0"/>
          <w:numId w:val="24"/>
        </w:numPr>
        <w:spacing w:after="240"/>
        <w:ind w:firstLineChars="0"/>
        <w:rPr>
          <w:rFonts w:ascii="FangSong" w:eastAsia="FangSong" w:hAnsi="FangSong"/>
        </w:rPr>
      </w:pPr>
      <w:r w:rsidRPr="00BE440C">
        <w:rPr>
          <w:rFonts w:ascii="FangSong" w:eastAsia="FangSong" w:hAnsi="FangSong" w:hint="eastAsia"/>
          <w:b/>
        </w:rPr>
        <w:t>学做合格公民</w:t>
      </w:r>
      <w:r w:rsidRPr="0062122B">
        <w:rPr>
          <w:rFonts w:ascii="FangSong" w:eastAsia="FangSong" w:hAnsi="FangSong" w:hint="eastAsia"/>
        </w:rPr>
        <w:t>：学做、公民、合格、做、国旗、合影、稚气、拥抱、告别、青春、六一、争做、合法、力所能及、班会、主题、做个、学习、班级、中学生。</w:t>
      </w:r>
    </w:p>
    <w:p w:rsidR="0062122B" w:rsidRPr="0062122B" w:rsidRDefault="0062122B" w:rsidP="0062122B">
      <w:pPr>
        <w:pStyle w:val="a9"/>
        <w:numPr>
          <w:ilvl w:val="0"/>
          <w:numId w:val="24"/>
        </w:numPr>
        <w:spacing w:after="240"/>
        <w:ind w:firstLineChars="0"/>
        <w:rPr>
          <w:rFonts w:ascii="FangSong" w:eastAsia="FangSong" w:hAnsi="FangSong"/>
        </w:rPr>
      </w:pPr>
      <w:r w:rsidRPr="00BE440C">
        <w:rPr>
          <w:rFonts w:ascii="FangSong" w:eastAsia="FangSong" w:hAnsi="FangSong" w:hint="eastAsia"/>
          <w:b/>
        </w:rPr>
        <w:t>言行文明有礼</w:t>
      </w:r>
      <w:r w:rsidRPr="0062122B">
        <w:rPr>
          <w:rFonts w:ascii="FangSong" w:eastAsia="FangSong" w:hAnsi="FangSong" w:hint="eastAsia"/>
        </w:rPr>
        <w:t>：文明、有礼、言行、班会、家风、做、中学生、家训、主题、友善、文明礼仪、礼仪、校园、文明用语、礼仪之邦、故事、中华、从我做起、欺凌、争做。</w:t>
      </w:r>
    </w:p>
    <w:p w:rsidR="0062122B" w:rsidRPr="0062122B" w:rsidRDefault="0062122B" w:rsidP="0062122B">
      <w:pPr>
        <w:pStyle w:val="a9"/>
        <w:numPr>
          <w:ilvl w:val="0"/>
          <w:numId w:val="24"/>
        </w:numPr>
        <w:spacing w:after="240"/>
        <w:ind w:firstLineChars="0"/>
        <w:rPr>
          <w:rFonts w:ascii="FangSong" w:eastAsia="FangSong" w:hAnsi="FangSong"/>
        </w:rPr>
      </w:pPr>
      <w:r w:rsidRPr="00BE440C">
        <w:rPr>
          <w:rFonts w:ascii="FangSong" w:eastAsia="FangSong" w:hAnsi="FangSong" w:hint="eastAsia"/>
          <w:b/>
        </w:rPr>
        <w:t>养成勤劳品质</w:t>
      </w:r>
      <w:r w:rsidRPr="0062122B">
        <w:rPr>
          <w:rFonts w:ascii="FangSong" w:eastAsia="FangSong" w:hAnsi="FangSong" w:hint="eastAsia"/>
        </w:rPr>
        <w:t>：学农、劳动、中、勤劳、做、养成、品质、学习、活动、体验、帮、爱、家务、爱劳动、实践、爱祖国、收获、家务劳动、热爱劳动、一周。</w:t>
      </w:r>
    </w:p>
    <w:p w:rsidR="0062122B" w:rsidRPr="0062122B" w:rsidRDefault="0062122B" w:rsidP="0062122B">
      <w:pPr>
        <w:pStyle w:val="a9"/>
        <w:numPr>
          <w:ilvl w:val="0"/>
          <w:numId w:val="24"/>
        </w:numPr>
        <w:spacing w:after="240"/>
        <w:ind w:firstLineChars="0"/>
        <w:rPr>
          <w:rFonts w:ascii="FangSong" w:eastAsia="FangSong" w:hAnsi="FangSong"/>
        </w:rPr>
      </w:pPr>
      <w:r w:rsidRPr="00BE440C">
        <w:rPr>
          <w:rFonts w:ascii="FangSong" w:eastAsia="FangSong" w:hAnsi="FangSong" w:hint="eastAsia"/>
          <w:b/>
        </w:rPr>
        <w:t>勇于面对挫折</w:t>
      </w:r>
      <w:r w:rsidRPr="0062122B">
        <w:rPr>
          <w:rFonts w:ascii="FangSong" w:eastAsia="FangSong" w:hAnsi="FangSong" w:hint="eastAsia"/>
        </w:rPr>
        <w:t>：挫折、中、面对、战胜、困难、勇于、我错、自强不息、学习、对不起、观看、逆境、奇迹、滑雪、承认错误、男孩、军训、勇敢、年级、生活。</w:t>
      </w:r>
    </w:p>
    <w:p w:rsidR="0062122B" w:rsidRPr="0062122B" w:rsidRDefault="0062122B" w:rsidP="0062122B">
      <w:pPr>
        <w:pStyle w:val="a9"/>
        <w:numPr>
          <w:ilvl w:val="0"/>
          <w:numId w:val="24"/>
        </w:numPr>
        <w:spacing w:after="240"/>
        <w:ind w:firstLineChars="0"/>
        <w:rPr>
          <w:rFonts w:ascii="FangSong" w:eastAsia="FangSong" w:hAnsi="FangSong"/>
        </w:rPr>
      </w:pPr>
      <w:r w:rsidRPr="00BE440C">
        <w:rPr>
          <w:rFonts w:ascii="FangSong" w:eastAsia="FangSong" w:hAnsi="FangSong" w:hint="eastAsia"/>
          <w:b/>
        </w:rPr>
        <w:t>增强国防意识</w:t>
      </w:r>
      <w:r w:rsidRPr="0062122B">
        <w:rPr>
          <w:rFonts w:ascii="FangSong" w:eastAsia="FangSong" w:hAnsi="FangSong" w:hint="eastAsia"/>
        </w:rPr>
        <w:t>：国防、参观、意识、增强、歌咏、九、纪念馆、军事博物馆、比赛、抗日战争纪念馆、了解、一二、军训、博物馆、抗战、国防教育、观看、抗日、参加、知识。</w:t>
      </w:r>
    </w:p>
    <w:p w:rsidR="0062122B" w:rsidRPr="0062122B" w:rsidRDefault="0062122B" w:rsidP="0062122B">
      <w:pPr>
        <w:pStyle w:val="a9"/>
        <w:numPr>
          <w:ilvl w:val="0"/>
          <w:numId w:val="24"/>
        </w:numPr>
        <w:spacing w:after="240"/>
        <w:ind w:firstLineChars="0"/>
        <w:rPr>
          <w:rFonts w:ascii="FangSong" w:eastAsia="FangSong" w:hAnsi="FangSong"/>
        </w:rPr>
      </w:pPr>
      <w:r w:rsidRPr="00BE440C">
        <w:rPr>
          <w:rFonts w:ascii="FangSong" w:eastAsia="FangSong" w:hAnsi="FangSong" w:hint="eastAsia"/>
          <w:b/>
        </w:rPr>
        <w:t>增强责任意识</w:t>
      </w:r>
      <w:r w:rsidRPr="0062122B">
        <w:rPr>
          <w:rFonts w:ascii="FangSong" w:eastAsia="FangSong" w:hAnsi="FangSong" w:hint="eastAsia"/>
        </w:rPr>
        <w:t>：环湖、接力赛、责任意识、青春、爱、长跑、环湖赛、做、我来、跑、比赛、公益活动、铭记、参加、责任、增强、增强、接力、感恩、龙潭湖、接力跑。</w:t>
      </w:r>
    </w:p>
    <w:p w:rsidR="0062122B" w:rsidRPr="0062122B" w:rsidRDefault="0062122B" w:rsidP="0062122B">
      <w:pPr>
        <w:pStyle w:val="a9"/>
        <w:numPr>
          <w:ilvl w:val="0"/>
          <w:numId w:val="24"/>
        </w:numPr>
        <w:spacing w:after="240"/>
        <w:ind w:firstLineChars="0"/>
        <w:rPr>
          <w:rFonts w:ascii="FangSong" w:eastAsia="FangSong" w:hAnsi="FangSong"/>
        </w:rPr>
      </w:pPr>
      <w:r w:rsidRPr="00BE440C">
        <w:rPr>
          <w:rFonts w:ascii="FangSong" w:eastAsia="FangSong" w:hAnsi="FangSong" w:hint="eastAsia"/>
          <w:b/>
        </w:rPr>
        <w:t>正确认识自我</w:t>
      </w:r>
      <w:r w:rsidRPr="0062122B">
        <w:rPr>
          <w:rFonts w:ascii="FangSong" w:eastAsia="FangSong" w:hAnsi="FangSong" w:hint="eastAsia"/>
        </w:rPr>
        <w:t>：期末、自我、正确认识、目标、中、学习、烟火、自信、班会、做、认识、设定、期末考试、梦想、五中、卢沟桥、改进、走进、活动、心理。</w:t>
      </w:r>
    </w:p>
    <w:p w:rsidR="0062122B" w:rsidRPr="0062122B" w:rsidRDefault="0062122B" w:rsidP="0062122B">
      <w:pPr>
        <w:pStyle w:val="a9"/>
        <w:numPr>
          <w:ilvl w:val="0"/>
          <w:numId w:val="24"/>
        </w:numPr>
        <w:spacing w:after="240"/>
        <w:ind w:firstLineChars="0"/>
        <w:rPr>
          <w:rFonts w:ascii="FangSong" w:eastAsia="FangSong" w:hAnsi="FangSong"/>
        </w:rPr>
      </w:pPr>
      <w:r w:rsidRPr="00BE440C">
        <w:rPr>
          <w:rFonts w:ascii="FangSong" w:eastAsia="FangSong" w:hAnsi="FangSong" w:hint="eastAsia"/>
          <w:b/>
        </w:rPr>
        <w:t>支持自主品牌</w:t>
      </w:r>
      <w:r w:rsidRPr="0062122B">
        <w:rPr>
          <w:rFonts w:ascii="FangSong" w:eastAsia="FangSong" w:hAnsi="FangSong" w:hint="eastAsia"/>
        </w:rPr>
        <w:t>：参观、三元、科技、国货、中国科技馆、支持、自主、投身、品牌、实践、集体、观念、科技馆、培育、社会、华为、科技节、科技成就、节、身边。</w:t>
      </w:r>
    </w:p>
    <w:p w:rsidR="0062122B" w:rsidRPr="0062122B" w:rsidRDefault="0062122B" w:rsidP="0062122B">
      <w:pPr>
        <w:pStyle w:val="a9"/>
        <w:numPr>
          <w:ilvl w:val="0"/>
          <w:numId w:val="24"/>
        </w:numPr>
        <w:spacing w:after="240"/>
        <w:ind w:firstLineChars="0"/>
        <w:rPr>
          <w:rFonts w:ascii="FangSong" w:eastAsia="FangSong" w:hAnsi="FangSong"/>
        </w:rPr>
      </w:pPr>
      <w:r w:rsidRPr="00BE440C">
        <w:rPr>
          <w:rFonts w:ascii="FangSong" w:eastAsia="FangSong" w:hAnsi="FangSong" w:hint="eastAsia"/>
          <w:b/>
        </w:rPr>
        <w:t>做到诚实守信</w:t>
      </w:r>
      <w:r w:rsidRPr="0062122B">
        <w:rPr>
          <w:rFonts w:ascii="FangSong" w:eastAsia="FangSong" w:hAnsi="FangSong" w:hint="eastAsia"/>
        </w:rPr>
        <w:t>：诚实、守信、做、诚信、感动、勇气、人物、中国、老实事、需要、老实人、做人、做题、演讲会、公民、做到、从我做起、丙申、</w:t>
      </w:r>
      <w:r w:rsidRPr="0062122B">
        <w:rPr>
          <w:rFonts w:ascii="FangSong" w:eastAsia="FangSong" w:hAnsi="FangSong"/>
        </w:rPr>
        <w:t>16、为本。</w:t>
      </w:r>
    </w:p>
    <w:p w:rsidR="00094285" w:rsidRPr="001076E3" w:rsidRDefault="00FF5EF6">
      <w:pPr>
        <w:pStyle w:val="a9"/>
        <w:ind w:left="840" w:firstLineChars="0" w:firstLine="0"/>
        <w:rPr>
          <w:rFonts w:ascii="FangSong" w:eastAsia="FangSong" w:hAnsi="FangSong"/>
        </w:rPr>
      </w:pPr>
      <w:ins w:id="58" w:author="张娜" w:date="2018-11-02T10:29:00Z">
        <w:r>
          <w:rPr>
            <w:rFonts w:ascii="FangSong" w:eastAsia="FangSong" w:hAnsi="FangSong" w:hint="eastAsia"/>
          </w:rPr>
          <w:t>下一步的任务就是</w:t>
        </w:r>
      </w:ins>
      <w:ins w:id="59" w:author="张娜" w:date="2018-11-02T10:30:00Z">
        <w:r>
          <w:rPr>
            <w:rFonts w:ascii="FangSong" w:eastAsia="FangSong" w:hAnsi="FangSong" w:hint="eastAsia"/>
          </w:rPr>
          <w:t>考察探究那四个，还有价值体认那四个的分析</w:t>
        </w:r>
      </w:ins>
    </w:p>
    <w:p w:rsidR="00094285" w:rsidRPr="001076E3" w:rsidRDefault="00094285">
      <w:pPr>
        <w:pStyle w:val="a9"/>
        <w:ind w:left="840" w:firstLineChars="0" w:firstLine="0"/>
        <w:rPr>
          <w:rFonts w:ascii="FangSong" w:eastAsia="FangSong" w:hAnsi="FangSong"/>
        </w:rPr>
      </w:pPr>
    </w:p>
    <w:p w:rsidR="00094285" w:rsidRPr="001076E3" w:rsidRDefault="00094285">
      <w:pPr>
        <w:pStyle w:val="a9"/>
        <w:ind w:left="840" w:firstLineChars="0" w:firstLine="0"/>
        <w:rPr>
          <w:rFonts w:ascii="FangSong" w:eastAsia="FangSong" w:hAnsi="FangSong"/>
        </w:rPr>
      </w:pPr>
    </w:p>
    <w:p w:rsidR="00094285" w:rsidRPr="001076E3" w:rsidRDefault="00094285">
      <w:pPr>
        <w:pStyle w:val="a9"/>
        <w:ind w:firstLineChars="0" w:firstLine="0"/>
        <w:rPr>
          <w:rFonts w:ascii="FangSong" w:eastAsia="FangSong" w:hAnsi="FangSong"/>
        </w:rPr>
      </w:pPr>
    </w:p>
    <w:sectPr w:rsidR="00094285" w:rsidRPr="001076E3" w:rsidSect="00FD3098">
      <w:pgSz w:w="11906" w:h="16838"/>
      <w:pgMar w:top="1440" w:right="1800" w:bottom="1440" w:left="1800" w:header="851" w:footer="992" w:gutter="0"/>
      <w:cols w:space="425"/>
      <w:docGrid w:type="lines" w:linePitch="312"/>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40" w:author="张娜" w:date="2018-11-02T10:23:00Z" w:initials="a">
    <w:p w:rsidR="005D0AF0" w:rsidRDefault="005D0AF0">
      <w:pPr>
        <w:pStyle w:val="a4"/>
      </w:pPr>
      <w:r>
        <w:rPr>
          <w:rStyle w:val="a8"/>
        </w:rPr>
        <w:annotationRef/>
      </w:r>
      <w:r>
        <w:rPr>
          <w:rFonts w:hint="eastAsia"/>
        </w:rPr>
        <w:t>不统计白天还是夜间，下图不显示日期，不看一天的时间分布。</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C87941" w:rsidRDefault="00C87941" w:rsidP="00036844">
      <w:r>
        <w:separator/>
      </w:r>
    </w:p>
  </w:endnote>
  <w:endnote w:type="continuationSeparator" w:id="0">
    <w:p w:rsidR="00C87941" w:rsidRDefault="00C87941" w:rsidP="00036844">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等线">
    <w:altName w:val="Arial Unicode MS"/>
    <w:charset w:val="86"/>
    <w:family w:val="auto"/>
    <w:pitch w:val="variable"/>
    <w:sig w:usb0="00000000"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FangSong">
    <w:altName w:val="Arial Unicode MS"/>
    <w:charset w:val="86"/>
    <w:family w:val="modern"/>
    <w:pitch w:val="fixed"/>
    <w:sig w:usb0="00000000" w:usb1="38CF7CFA" w:usb2="00000016" w:usb3="00000000" w:csb0="00040001" w:csb1="00000000"/>
  </w:font>
  <w:font w:name="Calibri">
    <w:panose1 w:val="020F0502020204030204"/>
    <w:charset w:val="00"/>
    <w:family w:val="swiss"/>
    <w:pitch w:val="variable"/>
    <w:sig w:usb0="E10002FF" w:usb1="4000ACFF" w:usb2="00000009" w:usb3="00000000" w:csb0="0000019F" w:csb1="00000000"/>
  </w:font>
  <w:font w:name="仿宋">
    <w:panose1 w:val="02010609060101010101"/>
    <w:charset w:val="86"/>
    <w:family w:val="modern"/>
    <w:pitch w:val="fixed"/>
    <w:sig w:usb0="800002BF" w:usb1="38CF7CFA" w:usb2="00000016" w:usb3="00000000" w:csb0="0004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456757856"/>
      <w:docPartObj>
        <w:docPartGallery w:val="Page Numbers (Bottom of Page)"/>
        <w:docPartUnique/>
      </w:docPartObj>
    </w:sdtPr>
    <w:sdtContent>
      <w:p w:rsidR="001F761A" w:rsidRDefault="0096086C">
        <w:pPr>
          <w:pStyle w:val="a6"/>
          <w:jc w:val="center"/>
        </w:pPr>
        <w:r>
          <w:fldChar w:fldCharType="begin"/>
        </w:r>
        <w:r w:rsidR="001F761A">
          <w:instrText>PAGE   \* MERGEFORMAT</w:instrText>
        </w:r>
        <w:r>
          <w:fldChar w:fldCharType="separate"/>
        </w:r>
        <w:r w:rsidR="00C87941" w:rsidRPr="00C87941">
          <w:rPr>
            <w:noProof/>
            <w:lang w:val="zh-CN"/>
          </w:rPr>
          <w:t>1</w:t>
        </w:r>
        <w:r>
          <w:fldChar w:fldCharType="end"/>
        </w:r>
      </w:p>
    </w:sdtContent>
  </w:sdt>
  <w:p w:rsidR="001F761A" w:rsidRDefault="001F761A">
    <w:pPr>
      <w:pStyle w:val="a6"/>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B1108" w:rsidRDefault="006B1108">
    <w:pPr>
      <w:pStyle w:val="a6"/>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760138559"/>
      <w:docPartObj>
        <w:docPartGallery w:val="Page Numbers (Bottom of Page)"/>
        <w:docPartUnique/>
      </w:docPartObj>
    </w:sdtPr>
    <w:sdtContent>
      <w:p w:rsidR="0003601E" w:rsidRDefault="0096086C">
        <w:pPr>
          <w:pStyle w:val="a6"/>
          <w:jc w:val="center"/>
        </w:pPr>
        <w:r>
          <w:fldChar w:fldCharType="begin"/>
        </w:r>
        <w:r w:rsidR="0003601E">
          <w:instrText>PAGE   \* MERGEFORMAT</w:instrText>
        </w:r>
        <w:r>
          <w:fldChar w:fldCharType="separate"/>
        </w:r>
        <w:r w:rsidR="00F33F9A" w:rsidRPr="00F33F9A">
          <w:rPr>
            <w:noProof/>
            <w:lang w:val="zh-CN"/>
          </w:rPr>
          <w:t>1</w:t>
        </w:r>
        <w:r>
          <w:fldChar w:fldCharType="end"/>
        </w:r>
      </w:p>
    </w:sdtContent>
  </w:sdt>
  <w:p w:rsidR="0003601E" w:rsidRDefault="0003601E">
    <w:pPr>
      <w:pStyle w:val="a6"/>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C87941" w:rsidRDefault="00C87941" w:rsidP="00036844">
      <w:r>
        <w:separator/>
      </w:r>
    </w:p>
  </w:footnote>
  <w:footnote w:type="continuationSeparator" w:id="0">
    <w:p w:rsidR="00C87941" w:rsidRDefault="00C87941" w:rsidP="00036844">
      <w:r>
        <w:continuationSeparator/>
      </w:r>
    </w:p>
  </w:footnote>
  <w:footnote w:id="1">
    <w:p w:rsidR="005C66A7" w:rsidDel="005D0AF0" w:rsidRDefault="005C66A7">
      <w:pPr>
        <w:pStyle w:val="ac"/>
        <w:rPr>
          <w:del w:id="5" w:author="张娜" w:date="2018-11-02T10:17:00Z"/>
        </w:rPr>
      </w:pPr>
      <w:del w:id="6" w:author="张娜" w:date="2018-11-02T10:17:00Z">
        <w:r w:rsidDel="005D0AF0">
          <w:rPr>
            <w:rStyle w:val="ad"/>
          </w:rPr>
          <w:footnoteRef/>
        </w:r>
        <w:r w:rsidDel="005D0AF0">
          <w:delText xml:space="preserve"> </w:delText>
        </w:r>
        <w:r w:rsidDel="005D0AF0">
          <w:rPr>
            <w:rFonts w:hint="eastAsia"/>
          </w:rPr>
          <w:delText>本分析不包含兼有褒贬两性词汇</w:delText>
        </w:r>
      </w:del>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4B0152E"/>
    <w:multiLevelType w:val="hybridMultilevel"/>
    <w:tmpl w:val="61B2860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680098E"/>
    <w:multiLevelType w:val="hybridMultilevel"/>
    <w:tmpl w:val="5DD63ADE"/>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2">
    <w:nsid w:val="0EE814E4"/>
    <w:multiLevelType w:val="hybridMultilevel"/>
    <w:tmpl w:val="55E0E68E"/>
    <w:lvl w:ilvl="0" w:tplc="04090001">
      <w:start w:val="1"/>
      <w:numFmt w:val="bullet"/>
      <w:lvlText w:val=""/>
      <w:lvlJc w:val="left"/>
      <w:pPr>
        <w:ind w:left="844" w:hanging="420"/>
      </w:pPr>
      <w:rPr>
        <w:rFonts w:ascii="Wingdings" w:hAnsi="Wingdings" w:hint="default"/>
      </w:rPr>
    </w:lvl>
    <w:lvl w:ilvl="1" w:tplc="04090003" w:tentative="1">
      <w:start w:val="1"/>
      <w:numFmt w:val="bullet"/>
      <w:lvlText w:val=""/>
      <w:lvlJc w:val="left"/>
      <w:pPr>
        <w:ind w:left="1264" w:hanging="420"/>
      </w:pPr>
      <w:rPr>
        <w:rFonts w:ascii="Wingdings" w:hAnsi="Wingdings" w:hint="default"/>
      </w:rPr>
    </w:lvl>
    <w:lvl w:ilvl="2" w:tplc="04090005" w:tentative="1">
      <w:start w:val="1"/>
      <w:numFmt w:val="bullet"/>
      <w:lvlText w:val=""/>
      <w:lvlJc w:val="left"/>
      <w:pPr>
        <w:ind w:left="1684" w:hanging="420"/>
      </w:pPr>
      <w:rPr>
        <w:rFonts w:ascii="Wingdings" w:hAnsi="Wingdings" w:hint="default"/>
      </w:rPr>
    </w:lvl>
    <w:lvl w:ilvl="3" w:tplc="04090001" w:tentative="1">
      <w:start w:val="1"/>
      <w:numFmt w:val="bullet"/>
      <w:lvlText w:val=""/>
      <w:lvlJc w:val="left"/>
      <w:pPr>
        <w:ind w:left="2104" w:hanging="420"/>
      </w:pPr>
      <w:rPr>
        <w:rFonts w:ascii="Wingdings" w:hAnsi="Wingdings" w:hint="default"/>
      </w:rPr>
    </w:lvl>
    <w:lvl w:ilvl="4" w:tplc="04090003" w:tentative="1">
      <w:start w:val="1"/>
      <w:numFmt w:val="bullet"/>
      <w:lvlText w:val=""/>
      <w:lvlJc w:val="left"/>
      <w:pPr>
        <w:ind w:left="2524" w:hanging="420"/>
      </w:pPr>
      <w:rPr>
        <w:rFonts w:ascii="Wingdings" w:hAnsi="Wingdings" w:hint="default"/>
      </w:rPr>
    </w:lvl>
    <w:lvl w:ilvl="5" w:tplc="04090005" w:tentative="1">
      <w:start w:val="1"/>
      <w:numFmt w:val="bullet"/>
      <w:lvlText w:val=""/>
      <w:lvlJc w:val="left"/>
      <w:pPr>
        <w:ind w:left="2944" w:hanging="420"/>
      </w:pPr>
      <w:rPr>
        <w:rFonts w:ascii="Wingdings" w:hAnsi="Wingdings" w:hint="default"/>
      </w:rPr>
    </w:lvl>
    <w:lvl w:ilvl="6" w:tplc="04090001" w:tentative="1">
      <w:start w:val="1"/>
      <w:numFmt w:val="bullet"/>
      <w:lvlText w:val=""/>
      <w:lvlJc w:val="left"/>
      <w:pPr>
        <w:ind w:left="3364" w:hanging="420"/>
      </w:pPr>
      <w:rPr>
        <w:rFonts w:ascii="Wingdings" w:hAnsi="Wingdings" w:hint="default"/>
      </w:rPr>
    </w:lvl>
    <w:lvl w:ilvl="7" w:tplc="04090003" w:tentative="1">
      <w:start w:val="1"/>
      <w:numFmt w:val="bullet"/>
      <w:lvlText w:val=""/>
      <w:lvlJc w:val="left"/>
      <w:pPr>
        <w:ind w:left="3784" w:hanging="420"/>
      </w:pPr>
      <w:rPr>
        <w:rFonts w:ascii="Wingdings" w:hAnsi="Wingdings" w:hint="default"/>
      </w:rPr>
    </w:lvl>
    <w:lvl w:ilvl="8" w:tplc="04090005" w:tentative="1">
      <w:start w:val="1"/>
      <w:numFmt w:val="bullet"/>
      <w:lvlText w:val=""/>
      <w:lvlJc w:val="left"/>
      <w:pPr>
        <w:ind w:left="4204" w:hanging="420"/>
      </w:pPr>
      <w:rPr>
        <w:rFonts w:ascii="Wingdings" w:hAnsi="Wingdings" w:hint="default"/>
      </w:rPr>
    </w:lvl>
  </w:abstractNum>
  <w:abstractNum w:abstractNumId="3">
    <w:nsid w:val="162B1F72"/>
    <w:multiLevelType w:val="hybridMultilevel"/>
    <w:tmpl w:val="5E7417E0"/>
    <w:lvl w:ilvl="0" w:tplc="04090013">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1F0D661A"/>
    <w:multiLevelType w:val="hybridMultilevel"/>
    <w:tmpl w:val="699AC1E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nsid w:val="23F35FF7"/>
    <w:multiLevelType w:val="hybridMultilevel"/>
    <w:tmpl w:val="EC60D8E0"/>
    <w:lvl w:ilvl="0" w:tplc="04090015">
      <w:start w:val="1"/>
      <w:numFmt w:val="upp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2983364E"/>
    <w:multiLevelType w:val="hybridMultilevel"/>
    <w:tmpl w:val="1B9ECC1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nsid w:val="2D2D4A3A"/>
    <w:multiLevelType w:val="hybridMultilevel"/>
    <w:tmpl w:val="B2028BBA"/>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nsid w:val="304B7BAA"/>
    <w:multiLevelType w:val="hybridMultilevel"/>
    <w:tmpl w:val="981842BE"/>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35746504"/>
    <w:multiLevelType w:val="hybridMultilevel"/>
    <w:tmpl w:val="151C1EA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nsid w:val="37F9114E"/>
    <w:multiLevelType w:val="hybridMultilevel"/>
    <w:tmpl w:val="3DA06CBC"/>
    <w:lvl w:ilvl="0" w:tplc="04090001">
      <w:start w:val="1"/>
      <w:numFmt w:val="bullet"/>
      <w:lvlText w:val=""/>
      <w:lvlJc w:val="left"/>
      <w:pPr>
        <w:ind w:left="420" w:hanging="420"/>
      </w:pPr>
      <w:rPr>
        <w:rFonts w:ascii="Wingdings" w:hAnsi="Wingding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3BE44F66"/>
    <w:multiLevelType w:val="hybridMultilevel"/>
    <w:tmpl w:val="9632A4AE"/>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nsid w:val="42A3234F"/>
    <w:multiLevelType w:val="hybridMultilevel"/>
    <w:tmpl w:val="A90E2CEC"/>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3">
    <w:nsid w:val="5B5D3F77"/>
    <w:multiLevelType w:val="hybridMultilevel"/>
    <w:tmpl w:val="DB3ACF8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nsid w:val="617461A6"/>
    <w:multiLevelType w:val="hybridMultilevel"/>
    <w:tmpl w:val="9B6038A6"/>
    <w:lvl w:ilvl="0" w:tplc="04090015">
      <w:start w:val="1"/>
      <w:numFmt w:val="upp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nsid w:val="627A1D2D"/>
    <w:multiLevelType w:val="hybridMultilevel"/>
    <w:tmpl w:val="0BAE7F1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nsid w:val="641307B8"/>
    <w:multiLevelType w:val="hybridMultilevel"/>
    <w:tmpl w:val="B9DCAD5C"/>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nsid w:val="748853A5"/>
    <w:multiLevelType w:val="hybridMultilevel"/>
    <w:tmpl w:val="35929DF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nsid w:val="765B4CA1"/>
    <w:multiLevelType w:val="hybridMultilevel"/>
    <w:tmpl w:val="F66E7D0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nsid w:val="771C51DC"/>
    <w:multiLevelType w:val="hybridMultilevel"/>
    <w:tmpl w:val="D4FC4ACE"/>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7B140DB6"/>
    <w:multiLevelType w:val="hybridMultilevel"/>
    <w:tmpl w:val="4CBEA07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nsid w:val="7DDE7900"/>
    <w:multiLevelType w:val="hybridMultilevel"/>
    <w:tmpl w:val="86922EB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nsid w:val="7DFD357E"/>
    <w:multiLevelType w:val="hybridMultilevel"/>
    <w:tmpl w:val="9F98FB0E"/>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7F4C5A42"/>
    <w:multiLevelType w:val="hybridMultilevel"/>
    <w:tmpl w:val="E1E25582"/>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num w:numId="1">
    <w:abstractNumId w:val="3"/>
  </w:num>
  <w:num w:numId="2">
    <w:abstractNumId w:val="19"/>
  </w:num>
  <w:num w:numId="3">
    <w:abstractNumId w:val="14"/>
  </w:num>
  <w:num w:numId="4">
    <w:abstractNumId w:val="5"/>
  </w:num>
  <w:num w:numId="5">
    <w:abstractNumId w:val="8"/>
  </w:num>
  <w:num w:numId="6">
    <w:abstractNumId w:val="22"/>
  </w:num>
  <w:num w:numId="7">
    <w:abstractNumId w:val="13"/>
  </w:num>
  <w:num w:numId="8">
    <w:abstractNumId w:val="11"/>
  </w:num>
  <w:num w:numId="9">
    <w:abstractNumId w:val="18"/>
  </w:num>
  <w:num w:numId="10">
    <w:abstractNumId w:val="7"/>
  </w:num>
  <w:num w:numId="11">
    <w:abstractNumId w:val="6"/>
  </w:num>
  <w:num w:numId="12">
    <w:abstractNumId w:val="10"/>
  </w:num>
  <w:num w:numId="13">
    <w:abstractNumId w:val="21"/>
  </w:num>
  <w:num w:numId="14">
    <w:abstractNumId w:val="15"/>
  </w:num>
  <w:num w:numId="15">
    <w:abstractNumId w:val="20"/>
  </w:num>
  <w:num w:numId="16">
    <w:abstractNumId w:val="16"/>
  </w:num>
  <w:num w:numId="17">
    <w:abstractNumId w:val="9"/>
  </w:num>
  <w:num w:numId="18">
    <w:abstractNumId w:val="17"/>
  </w:num>
  <w:num w:numId="19">
    <w:abstractNumId w:val="4"/>
  </w:num>
  <w:num w:numId="20">
    <w:abstractNumId w:val="2"/>
  </w:num>
  <w:num w:numId="21">
    <w:abstractNumId w:val="1"/>
  </w:num>
  <w:num w:numId="22">
    <w:abstractNumId w:val="23"/>
  </w:num>
  <w:num w:numId="23">
    <w:abstractNumId w:val="12"/>
  </w:num>
  <w:num w:numId="24">
    <w:abstractNumId w:val="0"/>
  </w:num>
  <w:numIdMacAtCleanup w:val="19"/>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bordersDoNotSurroundHeader/>
  <w:bordersDoNotSurroundFooter/>
  <w:trackRevisions/>
  <w:defaultTabStop w:val="420"/>
  <w:drawingGridHorizontalSpacing w:val="105"/>
  <w:drawingGridVerticalSpacing w:val="156"/>
  <w:displayHorizontalDrawingGridEvery w:val="0"/>
  <w:displayVerticalDrawingGridEvery w:val="2"/>
  <w:characterSpacingControl w:val="compressPunctuation"/>
  <w:savePreviewPicture/>
  <w:hdrShapeDefaults>
    <o:shapedefaults v:ext="edit" spidmax="10242"/>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
  <w:rsids>
    <w:rsidRoot w:val="00CE2EC6"/>
    <w:rsid w:val="000045D8"/>
    <w:rsid w:val="0003601E"/>
    <w:rsid w:val="00036844"/>
    <w:rsid w:val="000451DB"/>
    <w:rsid w:val="00046CE9"/>
    <w:rsid w:val="00070AF8"/>
    <w:rsid w:val="00094285"/>
    <w:rsid w:val="000A6532"/>
    <w:rsid w:val="000C3432"/>
    <w:rsid w:val="000C6F04"/>
    <w:rsid w:val="000C7CAA"/>
    <w:rsid w:val="000E4568"/>
    <w:rsid w:val="001076E3"/>
    <w:rsid w:val="00144A64"/>
    <w:rsid w:val="00166238"/>
    <w:rsid w:val="00176D2B"/>
    <w:rsid w:val="00183C42"/>
    <w:rsid w:val="001F761A"/>
    <w:rsid w:val="0022684A"/>
    <w:rsid w:val="0024744B"/>
    <w:rsid w:val="0027732B"/>
    <w:rsid w:val="002A5D6D"/>
    <w:rsid w:val="002A793D"/>
    <w:rsid w:val="002D09F6"/>
    <w:rsid w:val="002E60CE"/>
    <w:rsid w:val="002E7262"/>
    <w:rsid w:val="00390AB6"/>
    <w:rsid w:val="003A02CE"/>
    <w:rsid w:val="003D2794"/>
    <w:rsid w:val="003D62C0"/>
    <w:rsid w:val="003E397B"/>
    <w:rsid w:val="003F5198"/>
    <w:rsid w:val="00410FFA"/>
    <w:rsid w:val="00412369"/>
    <w:rsid w:val="00441353"/>
    <w:rsid w:val="00444C46"/>
    <w:rsid w:val="00445E94"/>
    <w:rsid w:val="00450851"/>
    <w:rsid w:val="004716DD"/>
    <w:rsid w:val="00483CF9"/>
    <w:rsid w:val="00486E21"/>
    <w:rsid w:val="00495730"/>
    <w:rsid w:val="004B3590"/>
    <w:rsid w:val="004E5470"/>
    <w:rsid w:val="004F0A1D"/>
    <w:rsid w:val="004F7E65"/>
    <w:rsid w:val="00561548"/>
    <w:rsid w:val="00586DB7"/>
    <w:rsid w:val="005A67F2"/>
    <w:rsid w:val="005C3B73"/>
    <w:rsid w:val="005C66A7"/>
    <w:rsid w:val="005D0388"/>
    <w:rsid w:val="005D0AF0"/>
    <w:rsid w:val="005D2D92"/>
    <w:rsid w:val="005E71D0"/>
    <w:rsid w:val="00601583"/>
    <w:rsid w:val="00601F39"/>
    <w:rsid w:val="00602A18"/>
    <w:rsid w:val="0060639D"/>
    <w:rsid w:val="00620296"/>
    <w:rsid w:val="0062122B"/>
    <w:rsid w:val="006427A5"/>
    <w:rsid w:val="006B1108"/>
    <w:rsid w:val="0072305A"/>
    <w:rsid w:val="00726D5E"/>
    <w:rsid w:val="007757FC"/>
    <w:rsid w:val="007E6DE7"/>
    <w:rsid w:val="007F3A00"/>
    <w:rsid w:val="00817321"/>
    <w:rsid w:val="00872CB8"/>
    <w:rsid w:val="0088733C"/>
    <w:rsid w:val="00896B75"/>
    <w:rsid w:val="008B1C87"/>
    <w:rsid w:val="008B1C93"/>
    <w:rsid w:val="008B4AED"/>
    <w:rsid w:val="008E545A"/>
    <w:rsid w:val="009001A9"/>
    <w:rsid w:val="0090467F"/>
    <w:rsid w:val="009145CB"/>
    <w:rsid w:val="009441BB"/>
    <w:rsid w:val="0096086C"/>
    <w:rsid w:val="009732BF"/>
    <w:rsid w:val="009776C0"/>
    <w:rsid w:val="00990CB1"/>
    <w:rsid w:val="009A5FCA"/>
    <w:rsid w:val="00A1438B"/>
    <w:rsid w:val="00A16360"/>
    <w:rsid w:val="00A230FC"/>
    <w:rsid w:val="00A32A7D"/>
    <w:rsid w:val="00A34B8E"/>
    <w:rsid w:val="00A4685E"/>
    <w:rsid w:val="00A56FB8"/>
    <w:rsid w:val="00A63E5D"/>
    <w:rsid w:val="00AD1504"/>
    <w:rsid w:val="00AF711C"/>
    <w:rsid w:val="00B110B1"/>
    <w:rsid w:val="00B1370D"/>
    <w:rsid w:val="00B271AE"/>
    <w:rsid w:val="00B70CD1"/>
    <w:rsid w:val="00B750AA"/>
    <w:rsid w:val="00B84829"/>
    <w:rsid w:val="00B934CC"/>
    <w:rsid w:val="00BC4A21"/>
    <w:rsid w:val="00BE2D5D"/>
    <w:rsid w:val="00BE440C"/>
    <w:rsid w:val="00C06507"/>
    <w:rsid w:val="00C1251A"/>
    <w:rsid w:val="00C243A2"/>
    <w:rsid w:val="00C42A2B"/>
    <w:rsid w:val="00C87941"/>
    <w:rsid w:val="00C97F9B"/>
    <w:rsid w:val="00CA0D86"/>
    <w:rsid w:val="00CC1E47"/>
    <w:rsid w:val="00CE2EC6"/>
    <w:rsid w:val="00CE3F31"/>
    <w:rsid w:val="00D30737"/>
    <w:rsid w:val="00D51614"/>
    <w:rsid w:val="00D5388D"/>
    <w:rsid w:val="00D748F9"/>
    <w:rsid w:val="00D82260"/>
    <w:rsid w:val="00D8522F"/>
    <w:rsid w:val="00D87604"/>
    <w:rsid w:val="00DA0E59"/>
    <w:rsid w:val="00DA5436"/>
    <w:rsid w:val="00DA5C3F"/>
    <w:rsid w:val="00DA7447"/>
    <w:rsid w:val="00DC5EB6"/>
    <w:rsid w:val="00DD5F04"/>
    <w:rsid w:val="00DE4AB3"/>
    <w:rsid w:val="00E03102"/>
    <w:rsid w:val="00E06F49"/>
    <w:rsid w:val="00E32A6D"/>
    <w:rsid w:val="00E349E8"/>
    <w:rsid w:val="00E45D92"/>
    <w:rsid w:val="00E704F8"/>
    <w:rsid w:val="00E77DCD"/>
    <w:rsid w:val="00EF6A1C"/>
    <w:rsid w:val="00F1533B"/>
    <w:rsid w:val="00F33F9A"/>
    <w:rsid w:val="00F53FB0"/>
    <w:rsid w:val="00F7347A"/>
    <w:rsid w:val="00F814C7"/>
    <w:rsid w:val="00FC1D97"/>
    <w:rsid w:val="00FC77A0"/>
    <w:rsid w:val="00FD01A6"/>
    <w:rsid w:val="00FD0667"/>
    <w:rsid w:val="00FD3098"/>
    <w:rsid w:val="00FE14EC"/>
    <w:rsid w:val="00FF5EF6"/>
    <w:rsid w:val="00FF6371"/>
    <w:rsid w:val="1F156856"/>
    <w:rsid w:val="2EC347A8"/>
    <w:rsid w:val="34A06925"/>
    <w:rsid w:val="37AB6533"/>
    <w:rsid w:val="3DC25809"/>
    <w:rsid w:val="4E586C6B"/>
    <w:rsid w:val="66D13A0C"/>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4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等线" w:eastAsia="等线" w:hAnsi="等线" w:cs="宋体"/>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semiHidden="0" w:unhideWhenUsed="0"/>
    <w:lsdException w:name="header" w:semiHidden="0" w:unhideWhenUsed="0" w:qFormat="1"/>
    <w:lsdException w:name="footer" w:semiHidden="0" w:unhideWhenUsed="0"/>
    <w:lsdException w:name="caption" w:uiPriority="35" w:qFormat="1"/>
    <w:lsdException w:name="annotation reference" w:semiHidden="0"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Table" w:qFormat="1"/>
    <w:lsdException w:name="annotation subject" w:semiHidden="0" w:unhideWhenUsed="0"/>
    <w:lsdException w:name="Balloon Text" w:semiHidden="0" w:unhideWhenUsed="0"/>
    <w:lsdException w:name="Table Grid" w:semiHidden="0" w:uiPriority="59" w:unhideWhenUsed="0"/>
    <w:lsdException w:name="Placeholder Text" w:unhideWhenUsed="0"/>
    <w:lsdException w:name="No Spacing" w:semiHidden="0"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nhideWhenUsed="0"/>
    <w:lsdException w:name="Intense Quote" w:semiHidden="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FD3098"/>
    <w:pPr>
      <w:widowControl w:val="0"/>
      <w:jc w:val="both"/>
    </w:pPr>
    <w:rPr>
      <w:kern w:val="2"/>
      <w:sz w:val="21"/>
      <w:szCs w:val="22"/>
    </w:rPr>
  </w:style>
  <w:style w:type="paragraph" w:styleId="1">
    <w:name w:val="heading 1"/>
    <w:basedOn w:val="a"/>
    <w:next w:val="a"/>
    <w:link w:val="1Char"/>
    <w:uiPriority w:val="9"/>
    <w:qFormat/>
    <w:rsid w:val="00FD3098"/>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601583"/>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601583"/>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0E4568"/>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annotation subject"/>
    <w:basedOn w:val="a4"/>
    <w:next w:val="a4"/>
    <w:link w:val="Char"/>
    <w:uiPriority w:val="99"/>
    <w:rsid w:val="00FD3098"/>
    <w:rPr>
      <w:b/>
      <w:bCs/>
    </w:rPr>
  </w:style>
  <w:style w:type="paragraph" w:styleId="a4">
    <w:name w:val="annotation text"/>
    <w:basedOn w:val="a"/>
    <w:link w:val="Char0"/>
    <w:uiPriority w:val="99"/>
    <w:rsid w:val="00FD3098"/>
    <w:pPr>
      <w:jc w:val="left"/>
    </w:pPr>
  </w:style>
  <w:style w:type="paragraph" w:styleId="a5">
    <w:name w:val="Balloon Text"/>
    <w:basedOn w:val="a"/>
    <w:link w:val="Char1"/>
    <w:uiPriority w:val="99"/>
    <w:rsid w:val="00FD3098"/>
    <w:rPr>
      <w:sz w:val="18"/>
      <w:szCs w:val="18"/>
    </w:rPr>
  </w:style>
  <w:style w:type="paragraph" w:styleId="a6">
    <w:name w:val="footer"/>
    <w:basedOn w:val="a"/>
    <w:link w:val="Char2"/>
    <w:uiPriority w:val="99"/>
    <w:rsid w:val="00FD3098"/>
    <w:pPr>
      <w:tabs>
        <w:tab w:val="center" w:pos="4153"/>
        <w:tab w:val="right" w:pos="8306"/>
      </w:tabs>
      <w:snapToGrid w:val="0"/>
      <w:jc w:val="left"/>
    </w:pPr>
    <w:rPr>
      <w:sz w:val="18"/>
      <w:szCs w:val="18"/>
    </w:rPr>
  </w:style>
  <w:style w:type="paragraph" w:styleId="a7">
    <w:name w:val="header"/>
    <w:basedOn w:val="a"/>
    <w:link w:val="Char3"/>
    <w:uiPriority w:val="99"/>
    <w:qFormat/>
    <w:rsid w:val="00FD3098"/>
    <w:pPr>
      <w:pBdr>
        <w:bottom w:val="single" w:sz="6" w:space="1" w:color="auto"/>
      </w:pBdr>
      <w:tabs>
        <w:tab w:val="center" w:pos="4153"/>
        <w:tab w:val="right" w:pos="8306"/>
      </w:tabs>
      <w:snapToGrid w:val="0"/>
      <w:jc w:val="center"/>
    </w:pPr>
    <w:rPr>
      <w:sz w:val="18"/>
      <w:szCs w:val="18"/>
    </w:rPr>
  </w:style>
  <w:style w:type="character" w:styleId="a8">
    <w:name w:val="annotation reference"/>
    <w:basedOn w:val="a0"/>
    <w:uiPriority w:val="99"/>
    <w:qFormat/>
    <w:rsid w:val="00FD3098"/>
    <w:rPr>
      <w:sz w:val="21"/>
      <w:szCs w:val="21"/>
    </w:rPr>
  </w:style>
  <w:style w:type="character" w:customStyle="1" w:styleId="1Char">
    <w:name w:val="标题 1 Char"/>
    <w:basedOn w:val="a0"/>
    <w:link w:val="1"/>
    <w:uiPriority w:val="9"/>
    <w:qFormat/>
    <w:rsid w:val="00FD3098"/>
    <w:rPr>
      <w:b/>
      <w:bCs/>
      <w:kern w:val="44"/>
      <w:sz w:val="44"/>
      <w:szCs w:val="44"/>
    </w:rPr>
  </w:style>
  <w:style w:type="paragraph" w:styleId="a9">
    <w:name w:val="List Paragraph"/>
    <w:basedOn w:val="a"/>
    <w:uiPriority w:val="34"/>
    <w:qFormat/>
    <w:rsid w:val="00FD3098"/>
    <w:pPr>
      <w:ind w:firstLineChars="200" w:firstLine="420"/>
    </w:pPr>
  </w:style>
  <w:style w:type="character" w:customStyle="1" w:styleId="Char3">
    <w:name w:val="页眉 Char"/>
    <w:basedOn w:val="a0"/>
    <w:link w:val="a7"/>
    <w:uiPriority w:val="99"/>
    <w:qFormat/>
    <w:rsid w:val="00FD3098"/>
    <w:rPr>
      <w:sz w:val="18"/>
      <w:szCs w:val="18"/>
    </w:rPr>
  </w:style>
  <w:style w:type="character" w:customStyle="1" w:styleId="Char2">
    <w:name w:val="页脚 Char"/>
    <w:basedOn w:val="a0"/>
    <w:link w:val="a6"/>
    <w:uiPriority w:val="99"/>
    <w:rsid w:val="00FD3098"/>
    <w:rPr>
      <w:sz w:val="18"/>
      <w:szCs w:val="18"/>
    </w:rPr>
  </w:style>
  <w:style w:type="character" w:customStyle="1" w:styleId="Char1">
    <w:name w:val="批注框文本 Char"/>
    <w:basedOn w:val="a0"/>
    <w:link w:val="a5"/>
    <w:uiPriority w:val="99"/>
    <w:qFormat/>
    <w:rsid w:val="00FD3098"/>
    <w:rPr>
      <w:sz w:val="18"/>
      <w:szCs w:val="18"/>
    </w:rPr>
  </w:style>
  <w:style w:type="character" w:customStyle="1" w:styleId="Char0">
    <w:name w:val="批注文字 Char"/>
    <w:basedOn w:val="a0"/>
    <w:link w:val="a4"/>
    <w:uiPriority w:val="99"/>
    <w:rsid w:val="00FD3098"/>
  </w:style>
  <w:style w:type="character" w:customStyle="1" w:styleId="Char">
    <w:name w:val="批注主题 Char"/>
    <w:basedOn w:val="Char0"/>
    <w:link w:val="a3"/>
    <w:uiPriority w:val="99"/>
    <w:rsid w:val="00FD3098"/>
    <w:rPr>
      <w:b/>
      <w:bCs/>
    </w:rPr>
  </w:style>
  <w:style w:type="paragraph" w:customStyle="1" w:styleId="10">
    <w:name w:val="修订1"/>
    <w:uiPriority w:val="99"/>
    <w:qFormat/>
    <w:rsid w:val="00FD3098"/>
    <w:rPr>
      <w:kern w:val="2"/>
      <w:sz w:val="21"/>
      <w:szCs w:val="22"/>
    </w:rPr>
  </w:style>
  <w:style w:type="paragraph" w:styleId="aa">
    <w:name w:val="Revision"/>
    <w:hidden/>
    <w:uiPriority w:val="99"/>
    <w:semiHidden/>
    <w:rsid w:val="008B1C87"/>
    <w:rPr>
      <w:kern w:val="2"/>
      <w:sz w:val="21"/>
      <w:szCs w:val="22"/>
    </w:rPr>
  </w:style>
  <w:style w:type="character" w:customStyle="1" w:styleId="2Char">
    <w:name w:val="标题 2 Char"/>
    <w:basedOn w:val="a0"/>
    <w:link w:val="2"/>
    <w:uiPriority w:val="9"/>
    <w:rsid w:val="00601583"/>
    <w:rPr>
      <w:rFonts w:asciiTheme="majorHAnsi" w:eastAsiaTheme="majorEastAsia" w:hAnsiTheme="majorHAnsi" w:cstheme="majorBidi"/>
      <w:b/>
      <w:bCs/>
      <w:kern w:val="2"/>
      <w:sz w:val="32"/>
      <w:szCs w:val="32"/>
    </w:rPr>
  </w:style>
  <w:style w:type="character" w:customStyle="1" w:styleId="3Char">
    <w:name w:val="标题 3 Char"/>
    <w:basedOn w:val="a0"/>
    <w:link w:val="3"/>
    <w:uiPriority w:val="9"/>
    <w:rsid w:val="00601583"/>
    <w:rPr>
      <w:b/>
      <w:bCs/>
      <w:kern w:val="2"/>
      <w:sz w:val="32"/>
      <w:szCs w:val="32"/>
    </w:rPr>
  </w:style>
  <w:style w:type="character" w:customStyle="1" w:styleId="4Char">
    <w:name w:val="标题 4 Char"/>
    <w:basedOn w:val="a0"/>
    <w:link w:val="4"/>
    <w:uiPriority w:val="9"/>
    <w:rsid w:val="000E4568"/>
    <w:rPr>
      <w:rFonts w:asciiTheme="majorHAnsi" w:eastAsiaTheme="majorEastAsia" w:hAnsiTheme="majorHAnsi" w:cstheme="majorBidi"/>
      <w:b/>
      <w:bCs/>
      <w:kern w:val="2"/>
      <w:sz w:val="28"/>
      <w:szCs w:val="28"/>
    </w:rPr>
  </w:style>
  <w:style w:type="paragraph" w:styleId="TOC">
    <w:name w:val="TOC Heading"/>
    <w:basedOn w:val="1"/>
    <w:next w:val="a"/>
    <w:uiPriority w:val="39"/>
    <w:unhideWhenUsed/>
    <w:qFormat/>
    <w:rsid w:val="001076E3"/>
    <w:pPr>
      <w:widowControl/>
      <w:spacing w:before="240" w:after="0" w:line="259" w:lineRule="auto"/>
      <w:jc w:val="left"/>
      <w:outlineLvl w:val="9"/>
    </w:pPr>
    <w:rPr>
      <w:rFonts w:asciiTheme="majorHAnsi" w:eastAsiaTheme="majorEastAsia" w:hAnsiTheme="majorHAnsi" w:cstheme="majorBidi"/>
      <w:b w:val="0"/>
      <w:bCs w:val="0"/>
      <w:color w:val="365F91" w:themeColor="accent1" w:themeShade="BF"/>
      <w:kern w:val="0"/>
      <w:sz w:val="32"/>
      <w:szCs w:val="32"/>
    </w:rPr>
  </w:style>
  <w:style w:type="paragraph" w:styleId="20">
    <w:name w:val="toc 2"/>
    <w:basedOn w:val="a"/>
    <w:next w:val="a"/>
    <w:autoRedefine/>
    <w:uiPriority w:val="39"/>
    <w:unhideWhenUsed/>
    <w:rsid w:val="001076E3"/>
    <w:pPr>
      <w:ind w:leftChars="200" w:left="420"/>
    </w:pPr>
  </w:style>
  <w:style w:type="paragraph" w:styleId="30">
    <w:name w:val="toc 3"/>
    <w:basedOn w:val="a"/>
    <w:next w:val="a"/>
    <w:autoRedefine/>
    <w:uiPriority w:val="39"/>
    <w:unhideWhenUsed/>
    <w:rsid w:val="001076E3"/>
    <w:pPr>
      <w:ind w:leftChars="400" w:left="840"/>
    </w:pPr>
  </w:style>
  <w:style w:type="character" w:styleId="ab">
    <w:name w:val="Hyperlink"/>
    <w:basedOn w:val="a0"/>
    <w:uiPriority w:val="99"/>
    <w:unhideWhenUsed/>
    <w:rsid w:val="001076E3"/>
    <w:rPr>
      <w:color w:val="0000FF" w:themeColor="hyperlink"/>
      <w:u w:val="single"/>
    </w:rPr>
  </w:style>
  <w:style w:type="paragraph" w:styleId="ac">
    <w:name w:val="footnote text"/>
    <w:basedOn w:val="a"/>
    <w:link w:val="Char4"/>
    <w:uiPriority w:val="99"/>
    <w:semiHidden/>
    <w:unhideWhenUsed/>
    <w:rsid w:val="005C66A7"/>
    <w:pPr>
      <w:snapToGrid w:val="0"/>
      <w:jc w:val="left"/>
    </w:pPr>
    <w:rPr>
      <w:sz w:val="18"/>
      <w:szCs w:val="18"/>
    </w:rPr>
  </w:style>
  <w:style w:type="character" w:customStyle="1" w:styleId="Char4">
    <w:name w:val="脚注文本 Char"/>
    <w:basedOn w:val="a0"/>
    <w:link w:val="ac"/>
    <w:uiPriority w:val="99"/>
    <w:semiHidden/>
    <w:rsid w:val="005C66A7"/>
    <w:rPr>
      <w:kern w:val="2"/>
      <w:sz w:val="18"/>
      <w:szCs w:val="18"/>
    </w:rPr>
  </w:style>
  <w:style w:type="character" w:styleId="ad">
    <w:name w:val="footnote reference"/>
    <w:basedOn w:val="a0"/>
    <w:uiPriority w:val="99"/>
    <w:semiHidden/>
    <w:unhideWhenUsed/>
    <w:rsid w:val="005C66A7"/>
    <w:rPr>
      <w:vertAlign w:val="superscript"/>
    </w:rPr>
  </w:style>
  <w:style w:type="paragraph" w:styleId="ae">
    <w:name w:val="caption"/>
    <w:basedOn w:val="a"/>
    <w:next w:val="a"/>
    <w:uiPriority w:val="35"/>
    <w:unhideWhenUsed/>
    <w:qFormat/>
    <w:rsid w:val="00176D2B"/>
    <w:rPr>
      <w:rFonts w:asciiTheme="majorHAnsi" w:eastAsia="黑体" w:hAnsiTheme="majorHAnsi" w:cstheme="majorBidi"/>
      <w:sz w:val="20"/>
      <w:szCs w:val="20"/>
    </w:rPr>
  </w:style>
</w:styles>
</file>

<file path=word/webSettings.xml><?xml version="1.0" encoding="utf-8"?>
<w:webSettings xmlns:r="http://schemas.openxmlformats.org/officeDocument/2006/relationships" xmlns:w="http://schemas.openxmlformats.org/wordprocessingml/2006/main"/>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2.png"/><Relationship Id="rId18" Type="http://schemas.openxmlformats.org/officeDocument/2006/relationships/comments" Target="comments.xml"/><Relationship Id="rId26" Type="http://schemas.openxmlformats.org/officeDocument/2006/relationships/image" Target="media/image14.png"/><Relationship Id="rId3" Type="http://schemas.openxmlformats.org/officeDocument/2006/relationships/numbering" Target="numbering.xml"/><Relationship Id="rId21" Type="http://schemas.openxmlformats.org/officeDocument/2006/relationships/image" Target="media/image9.png"/><Relationship Id="rId7" Type="http://schemas.openxmlformats.org/officeDocument/2006/relationships/footnotes" Target="footnot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3.png"/><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8.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3.xml"/><Relationship Id="rId24" Type="http://schemas.openxmlformats.org/officeDocument/2006/relationships/image" Target="media/image12.png"/><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6.png"/><Relationship Id="rId10" Type="http://schemas.openxmlformats.org/officeDocument/2006/relationships/footer" Target="footer2.xml"/><Relationship Id="rId19" Type="http://schemas.openxmlformats.org/officeDocument/2006/relationships/image" Target="media/image7.png"/><Relationship Id="rId4" Type="http://schemas.openxmlformats.org/officeDocument/2006/relationships/styles" Target="style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8119A94D-BCBE-4D24-A87A-D6417E8131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27</Pages>
  <Words>840</Words>
  <Characters>4791</Characters>
  <Application>Microsoft Office Word</Application>
  <DocSecurity>0</DocSecurity>
  <Lines>39</Lines>
  <Paragraphs>11</Paragraphs>
  <ScaleCrop>false</ScaleCrop>
  <Company>Microsoft</Company>
  <LinksUpToDate>false</LinksUpToDate>
  <CharactersWithSpaces>5620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liu haoyun</dc:creator>
  <cp:lastModifiedBy>张娜</cp:lastModifiedBy>
  <cp:revision>2</cp:revision>
  <dcterms:created xsi:type="dcterms:W3CDTF">2018-11-02T02:31:00Z</dcterms:created>
  <dcterms:modified xsi:type="dcterms:W3CDTF">2018-11-02T02:31:00Z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2052-11.1.0.7932</vt:lpwstr>
  </property>
</Properties>
</file>